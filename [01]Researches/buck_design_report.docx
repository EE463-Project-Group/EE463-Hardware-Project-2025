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C92C26" w14:textId="77777777" w:rsidR="008F63AA" w:rsidRPr="000A69AB" w:rsidRDefault="008F63AA">
      <w:pPr>
        <w:rPr>
          <w:rFonts w:ascii="Calibri" w:hAnsi="Calibri" w:cs="Calibri"/>
        </w:rPr>
      </w:pPr>
    </w:p>
    <w:p w14:paraId="15AFA3D2" w14:textId="77777777" w:rsidR="008F63AA" w:rsidRPr="000A69AB" w:rsidRDefault="00AB1502">
      <w:pPr>
        <w:jc w:val="center"/>
        <w:rPr>
          <w:rFonts w:ascii="Calibri" w:hAnsi="Calibri" w:cs="Calibri"/>
        </w:rPr>
      </w:pPr>
      <w:r w:rsidRPr="000A69AB">
        <w:rPr>
          <w:noProof/>
        </w:rPr>
        <w:drawing>
          <wp:inline distT="0" distB="0" distL="0" distR="0" wp14:anchorId="11800EED" wp14:editId="78C9482D">
            <wp:extent cx="2138680" cy="17849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stretch>
                      <a:fillRect/>
                    </a:stretch>
                  </pic:blipFill>
                  <pic:spPr bwMode="auto">
                    <a:xfrm>
                      <a:off x="0" y="0"/>
                      <a:ext cx="2138680" cy="1784985"/>
                    </a:xfrm>
                    <a:prstGeom prst="rect">
                      <a:avLst/>
                    </a:prstGeom>
                    <a:noFill/>
                  </pic:spPr>
                </pic:pic>
              </a:graphicData>
            </a:graphic>
          </wp:inline>
        </w:drawing>
      </w:r>
    </w:p>
    <w:p w14:paraId="0E2C65FD" w14:textId="77777777" w:rsidR="008F63AA" w:rsidRPr="000A69AB" w:rsidRDefault="00AB1502">
      <w:pPr>
        <w:jc w:val="center"/>
        <w:rPr>
          <w:rFonts w:ascii="Calibri" w:hAnsi="Calibri" w:cs="Calibri"/>
          <w:b/>
          <w:bCs/>
        </w:rPr>
      </w:pPr>
      <w:r w:rsidRPr="000A69AB">
        <w:rPr>
          <w:rFonts w:ascii="Calibri" w:hAnsi="Calibri" w:cs="Calibri"/>
          <w:b/>
          <w:bCs/>
        </w:rPr>
        <w:t>MIDDLE EAST TECHNICAL UNIVERSITY</w:t>
      </w:r>
    </w:p>
    <w:p w14:paraId="58516550" w14:textId="77777777" w:rsidR="008F63AA" w:rsidRPr="000A69AB" w:rsidRDefault="00AB1502">
      <w:pPr>
        <w:jc w:val="center"/>
        <w:rPr>
          <w:rFonts w:ascii="Calibri" w:hAnsi="Calibri" w:cs="Calibri"/>
          <w:b/>
          <w:bCs/>
        </w:rPr>
      </w:pPr>
      <w:r w:rsidRPr="000A69AB">
        <w:rPr>
          <w:rFonts w:ascii="Calibri" w:hAnsi="Calibri" w:cs="Calibri"/>
          <w:b/>
          <w:bCs/>
        </w:rPr>
        <w:t>ELECTRICAL - ELECTRONICS ENGINEERING</w:t>
      </w:r>
    </w:p>
    <w:p w14:paraId="45A89610" w14:textId="77777777" w:rsidR="008F63AA" w:rsidRPr="000A69AB" w:rsidRDefault="00AB1502">
      <w:pPr>
        <w:jc w:val="center"/>
        <w:rPr>
          <w:rFonts w:ascii="Calibri" w:hAnsi="Calibri" w:cs="Calibri"/>
          <w:b/>
          <w:bCs/>
        </w:rPr>
      </w:pPr>
      <w:r w:rsidRPr="000A69AB">
        <w:rPr>
          <w:rFonts w:ascii="Calibri" w:hAnsi="Calibri" w:cs="Calibri"/>
          <w:b/>
          <w:bCs/>
        </w:rPr>
        <w:t>EE400 SUMMER PRACTICE REPORT</w:t>
      </w:r>
    </w:p>
    <w:p w14:paraId="6F91C225" w14:textId="77777777" w:rsidR="008F63AA" w:rsidRPr="000A69AB" w:rsidRDefault="008F63AA">
      <w:pPr>
        <w:jc w:val="center"/>
        <w:rPr>
          <w:rFonts w:ascii="Calibri" w:hAnsi="Calibri" w:cs="Calibri"/>
        </w:rPr>
      </w:pPr>
    </w:p>
    <w:p w14:paraId="45D1F995" w14:textId="77777777" w:rsidR="008F63AA" w:rsidRPr="000A69AB" w:rsidRDefault="00AB1502">
      <w:pPr>
        <w:rPr>
          <w:rFonts w:ascii="Calibri" w:hAnsi="Calibri" w:cs="Calibri"/>
        </w:rPr>
      </w:pPr>
      <w:r w:rsidRPr="000A69AB">
        <w:rPr>
          <w:rFonts w:ascii="Calibri" w:hAnsi="Calibri" w:cs="Calibri"/>
        </w:rPr>
        <w:br/>
      </w:r>
      <w:r w:rsidRPr="000A69AB">
        <w:rPr>
          <w:rFonts w:ascii="Calibri" w:hAnsi="Calibri" w:cs="Calibri"/>
          <w:b/>
          <w:bCs/>
        </w:rPr>
        <w:t>Name:</w:t>
      </w:r>
      <w:r w:rsidRPr="000A69AB">
        <w:rPr>
          <w:rFonts w:ascii="Calibri" w:hAnsi="Calibri" w:cs="Calibri"/>
        </w:rPr>
        <w:t xml:space="preserve"> Ali Tarık</w:t>
      </w:r>
    </w:p>
    <w:p w14:paraId="23609196" w14:textId="77777777" w:rsidR="008F63AA" w:rsidRPr="000A69AB" w:rsidRDefault="00AB1502">
      <w:pPr>
        <w:rPr>
          <w:rFonts w:ascii="Calibri" w:hAnsi="Calibri" w:cs="Calibri"/>
        </w:rPr>
      </w:pPr>
      <w:r w:rsidRPr="000A69AB">
        <w:rPr>
          <w:rFonts w:ascii="Calibri" w:hAnsi="Calibri" w:cs="Calibri"/>
          <w:b/>
          <w:bCs/>
        </w:rPr>
        <w:t>Surname:</w:t>
      </w:r>
      <w:r w:rsidRPr="000A69AB">
        <w:rPr>
          <w:rFonts w:ascii="Calibri" w:hAnsi="Calibri" w:cs="Calibri"/>
        </w:rPr>
        <w:t xml:space="preserve"> Birsoy</w:t>
      </w:r>
    </w:p>
    <w:p w14:paraId="4ABDF3C5" w14:textId="77777777" w:rsidR="008F63AA" w:rsidRPr="000A69AB" w:rsidRDefault="00AB1502">
      <w:pPr>
        <w:rPr>
          <w:rFonts w:ascii="Calibri" w:hAnsi="Calibri" w:cs="Calibri"/>
        </w:rPr>
      </w:pPr>
      <w:r w:rsidRPr="000A69AB">
        <w:rPr>
          <w:rFonts w:ascii="Calibri" w:hAnsi="Calibri" w:cs="Calibri"/>
          <w:b/>
          <w:bCs/>
        </w:rPr>
        <w:t>ID:</w:t>
      </w:r>
      <w:r w:rsidRPr="000A69AB">
        <w:rPr>
          <w:rFonts w:ascii="Calibri" w:hAnsi="Calibri" w:cs="Calibri"/>
        </w:rPr>
        <w:t xml:space="preserve"> 2574796</w:t>
      </w:r>
    </w:p>
    <w:p w14:paraId="743DA2F5" w14:textId="77777777" w:rsidR="008F63AA" w:rsidRPr="000A69AB" w:rsidRDefault="00AB1502">
      <w:pPr>
        <w:rPr>
          <w:rFonts w:ascii="Calibri" w:hAnsi="Calibri" w:cs="Calibri"/>
        </w:rPr>
      </w:pPr>
      <w:r w:rsidRPr="000A69AB">
        <w:rPr>
          <w:rFonts w:ascii="Calibri" w:hAnsi="Calibri" w:cs="Calibri"/>
        </w:rPr>
        <w:t>----------------------------------------------------------</w:t>
      </w:r>
    </w:p>
    <w:p w14:paraId="7BA17B66" w14:textId="77777777" w:rsidR="008F63AA" w:rsidRPr="000A69AB" w:rsidRDefault="00AB1502">
      <w:pPr>
        <w:rPr>
          <w:rFonts w:ascii="Calibri" w:hAnsi="Calibri" w:cs="Calibri"/>
        </w:rPr>
      </w:pPr>
      <w:r w:rsidRPr="000A69AB">
        <w:rPr>
          <w:rFonts w:ascii="Calibri" w:hAnsi="Calibri" w:cs="Calibri"/>
          <w:b/>
          <w:bCs/>
        </w:rPr>
        <w:t>SP Start Date:</w:t>
      </w:r>
      <w:r w:rsidRPr="000A69AB">
        <w:rPr>
          <w:rFonts w:ascii="Calibri" w:hAnsi="Calibri" w:cs="Calibri"/>
        </w:rPr>
        <w:t xml:space="preserve"> 07.07.2025</w:t>
      </w:r>
    </w:p>
    <w:p w14:paraId="7D07F58E" w14:textId="77777777" w:rsidR="008F63AA" w:rsidRPr="000A69AB" w:rsidRDefault="00AB1502">
      <w:pPr>
        <w:rPr>
          <w:rFonts w:ascii="Calibri" w:hAnsi="Calibri" w:cs="Calibri"/>
        </w:rPr>
      </w:pPr>
      <w:r w:rsidRPr="000A69AB">
        <w:rPr>
          <w:rFonts w:ascii="Calibri" w:hAnsi="Calibri" w:cs="Calibri"/>
          <w:b/>
          <w:bCs/>
        </w:rPr>
        <w:t>SP End Date:</w:t>
      </w:r>
      <w:r w:rsidRPr="000A69AB">
        <w:rPr>
          <w:rFonts w:ascii="Calibri" w:hAnsi="Calibri" w:cs="Calibri"/>
        </w:rPr>
        <w:t xml:space="preserve"> 04.08.2025</w:t>
      </w:r>
    </w:p>
    <w:p w14:paraId="35645261" w14:textId="77777777" w:rsidR="008F63AA" w:rsidRPr="000A69AB" w:rsidRDefault="00AB1502">
      <w:pPr>
        <w:rPr>
          <w:rFonts w:ascii="Calibri" w:hAnsi="Calibri" w:cs="Calibri"/>
        </w:rPr>
      </w:pPr>
      <w:r w:rsidRPr="000A69AB">
        <w:rPr>
          <w:rFonts w:ascii="Calibri" w:hAnsi="Calibri" w:cs="Calibri"/>
          <w:b/>
          <w:bCs/>
        </w:rPr>
        <w:t>SP Company:</w:t>
      </w:r>
      <w:r w:rsidRPr="000A69AB">
        <w:rPr>
          <w:rFonts w:ascii="Calibri" w:hAnsi="Calibri" w:cs="Calibri"/>
        </w:rPr>
        <w:t xml:space="preserve"> ASELSAN</w:t>
      </w:r>
    </w:p>
    <w:p w14:paraId="64B92E93" w14:textId="77777777" w:rsidR="008F63AA" w:rsidRPr="000A69AB" w:rsidRDefault="00AB1502">
      <w:pPr>
        <w:rPr>
          <w:rFonts w:ascii="Calibri" w:hAnsi="Calibri" w:cs="Calibri"/>
        </w:rPr>
      </w:pPr>
      <w:r w:rsidRPr="000A69AB">
        <w:rPr>
          <w:rFonts w:ascii="Calibri" w:hAnsi="Calibri" w:cs="Calibri"/>
          <w:b/>
          <w:bCs/>
        </w:rPr>
        <w:t>Sector:</w:t>
      </w:r>
      <w:r w:rsidRPr="000A69AB">
        <w:rPr>
          <w:rFonts w:ascii="Calibri" w:hAnsi="Calibri" w:cs="Calibri"/>
        </w:rPr>
        <w:t xml:space="preserve"> REHIS</w:t>
      </w:r>
    </w:p>
    <w:p w14:paraId="2F3CA75A" w14:textId="77777777" w:rsidR="008F63AA" w:rsidRPr="000A69AB" w:rsidRDefault="00AB1502">
      <w:pPr>
        <w:rPr>
          <w:rFonts w:ascii="Calibri" w:hAnsi="Calibri" w:cs="Calibri"/>
        </w:rPr>
      </w:pPr>
      <w:r w:rsidRPr="000A69AB">
        <w:rPr>
          <w:rFonts w:ascii="Calibri" w:hAnsi="Calibri" w:cs="Calibri"/>
          <w:b/>
          <w:bCs/>
        </w:rPr>
        <w:t>Directorate:</w:t>
      </w:r>
      <w:r w:rsidRPr="000A69AB">
        <w:rPr>
          <w:rFonts w:ascii="Calibri" w:hAnsi="Calibri" w:cs="Calibri"/>
        </w:rPr>
        <w:t xml:space="preserve"> Hardware Design</w:t>
      </w:r>
    </w:p>
    <w:p w14:paraId="44ECFB64" w14:textId="77777777" w:rsidR="008F63AA" w:rsidRPr="000A69AB" w:rsidRDefault="00AB1502">
      <w:pPr>
        <w:rPr>
          <w:rFonts w:ascii="Calibri" w:hAnsi="Calibri" w:cs="Calibri"/>
        </w:rPr>
      </w:pPr>
      <w:proofErr w:type="spellStart"/>
      <w:r w:rsidRPr="000A69AB">
        <w:rPr>
          <w:rFonts w:ascii="Calibri" w:hAnsi="Calibri" w:cs="Calibri"/>
          <w:b/>
          <w:bCs/>
        </w:rPr>
        <w:t>Subdirectorate</w:t>
      </w:r>
      <w:proofErr w:type="spellEnd"/>
      <w:r w:rsidRPr="000A69AB">
        <w:rPr>
          <w:rFonts w:ascii="Calibri" w:hAnsi="Calibri" w:cs="Calibri"/>
          <w:b/>
          <w:bCs/>
        </w:rPr>
        <w:t>:</w:t>
      </w:r>
      <w:r w:rsidRPr="000A69AB">
        <w:rPr>
          <w:rFonts w:ascii="Calibri" w:hAnsi="Calibri" w:cs="Calibri"/>
        </w:rPr>
        <w:t xml:space="preserve"> Power Electronics Design</w:t>
      </w:r>
    </w:p>
    <w:p w14:paraId="5275010C" w14:textId="77777777" w:rsidR="008F63AA" w:rsidRPr="000A69AB" w:rsidRDefault="00AB1502">
      <w:pPr>
        <w:rPr>
          <w:rFonts w:ascii="Calibri" w:hAnsi="Calibri" w:cs="Calibri"/>
        </w:rPr>
      </w:pPr>
      <w:r w:rsidRPr="000A69AB">
        <w:rPr>
          <w:rFonts w:ascii="Calibri" w:hAnsi="Calibri" w:cs="Calibri"/>
        </w:rPr>
        <w:t>---------------------------------------------------------</w:t>
      </w:r>
    </w:p>
    <w:p w14:paraId="6DB5FB67" w14:textId="77777777" w:rsidR="008F63AA" w:rsidRPr="000A69AB" w:rsidRDefault="00AB1502">
      <w:pPr>
        <w:rPr>
          <w:rFonts w:ascii="Calibri" w:hAnsi="Calibri" w:cs="Calibri"/>
        </w:rPr>
      </w:pPr>
      <w:r w:rsidRPr="000A69AB">
        <w:rPr>
          <w:rFonts w:ascii="Calibri" w:hAnsi="Calibri" w:cs="Calibri"/>
          <w:b/>
          <w:bCs/>
        </w:rPr>
        <w:t>Mentor:</w:t>
      </w:r>
      <w:r w:rsidRPr="000A69AB">
        <w:rPr>
          <w:rFonts w:ascii="Calibri" w:hAnsi="Calibri" w:cs="Calibri"/>
        </w:rPr>
        <w:t xml:space="preserve"> Ecem </w:t>
      </w:r>
      <w:proofErr w:type="spellStart"/>
      <w:r w:rsidRPr="000A69AB">
        <w:rPr>
          <w:rFonts w:ascii="Calibri" w:hAnsi="Calibri" w:cs="Calibri"/>
        </w:rPr>
        <w:t>Kandilli</w:t>
      </w:r>
      <w:proofErr w:type="spellEnd"/>
    </w:p>
    <w:p w14:paraId="797A9AA5" w14:textId="4155D163" w:rsidR="008F63AA" w:rsidRPr="000A69AB" w:rsidRDefault="00AB1502">
      <w:pPr>
        <w:rPr>
          <w:rFonts w:ascii="Calibri" w:hAnsi="Calibri" w:cs="Calibri"/>
        </w:rPr>
      </w:pPr>
      <w:r w:rsidRPr="000A69AB">
        <w:rPr>
          <w:rFonts w:ascii="Calibri" w:hAnsi="Calibri" w:cs="Calibri"/>
          <w:b/>
          <w:bCs/>
        </w:rPr>
        <w:t xml:space="preserve">Mentor email: </w:t>
      </w:r>
      <w:r w:rsidR="000A69AB">
        <w:rPr>
          <w:rFonts w:ascii="Calibri" w:hAnsi="Calibri" w:cs="Calibri"/>
        </w:rPr>
        <w:t>ecemk@aselsan.com</w:t>
      </w:r>
    </w:p>
    <w:p w14:paraId="6F8BB26F" w14:textId="77777777" w:rsidR="008F63AA" w:rsidRPr="000A69AB" w:rsidRDefault="00AB1502">
      <w:pPr>
        <w:rPr>
          <w:rFonts w:ascii="Calibri" w:hAnsi="Calibri" w:cs="Calibri"/>
        </w:rPr>
      </w:pPr>
      <w:r w:rsidRPr="000A69AB">
        <w:rPr>
          <w:rFonts w:ascii="Calibri" w:hAnsi="Calibri" w:cs="Calibri"/>
          <w:b/>
          <w:bCs/>
        </w:rPr>
        <w:t xml:space="preserve">Mentor phone number: </w:t>
      </w:r>
      <w:r w:rsidRPr="000A69AB">
        <w:rPr>
          <w:rFonts w:ascii="Calibri" w:hAnsi="Calibri" w:cs="Calibri"/>
        </w:rPr>
        <w:t>+90 535 304 72 46</w:t>
      </w:r>
    </w:p>
    <w:p w14:paraId="5D494E53" w14:textId="77777777" w:rsidR="008F63AA" w:rsidRPr="000A69AB" w:rsidRDefault="00AB1502">
      <w:pPr>
        <w:rPr>
          <w:rFonts w:ascii="Calibri" w:hAnsi="Calibri" w:cs="Calibri"/>
        </w:rPr>
      </w:pPr>
      <w:r w:rsidRPr="000A69AB">
        <w:rPr>
          <w:rFonts w:ascii="Calibri" w:hAnsi="Calibri" w:cs="Calibri"/>
        </w:rPr>
        <w:lastRenderedPageBreak/>
        <w:br/>
        <w:t>Contents:</w:t>
      </w:r>
    </w:p>
    <w:p w14:paraId="604EA5AF" w14:textId="77777777" w:rsidR="008F63AA" w:rsidRPr="000A69AB" w:rsidRDefault="00AB1502">
      <w:pPr>
        <w:rPr>
          <w:rFonts w:ascii="Calibri" w:hAnsi="Calibri" w:cs="Calibri"/>
        </w:rPr>
      </w:pPr>
      <w:r w:rsidRPr="000A69AB">
        <w:rPr>
          <w:rFonts w:ascii="Calibri" w:hAnsi="Calibri" w:cs="Calibri"/>
        </w:rPr>
        <w:t>1 – Introduction         3</w:t>
      </w:r>
    </w:p>
    <w:p w14:paraId="44371B1E" w14:textId="4F371EBD" w:rsidR="008F63AA" w:rsidRPr="000A69AB" w:rsidRDefault="00AB1502">
      <w:pPr>
        <w:rPr>
          <w:rFonts w:ascii="Calibri" w:hAnsi="Calibri" w:cs="Calibri"/>
        </w:rPr>
      </w:pPr>
      <w:r w:rsidRPr="000A69AB">
        <w:rPr>
          <w:rFonts w:ascii="Calibri" w:hAnsi="Calibri" w:cs="Calibri"/>
        </w:rPr>
        <w:t>2 – Description of the Company</w:t>
      </w:r>
      <w:r w:rsidR="000A69AB" w:rsidRPr="000A69AB">
        <w:rPr>
          <w:rFonts w:ascii="Calibri" w:hAnsi="Calibri" w:cs="Calibri"/>
        </w:rPr>
        <w:t>4</w:t>
      </w:r>
    </w:p>
    <w:p w14:paraId="111820FF" w14:textId="77777777" w:rsidR="008F63AA" w:rsidRPr="000A69AB" w:rsidRDefault="00AB1502">
      <w:pPr>
        <w:rPr>
          <w:rFonts w:ascii="Calibri" w:hAnsi="Calibri" w:cs="Calibri"/>
        </w:rPr>
      </w:pPr>
      <w:r w:rsidRPr="000A69AB">
        <w:rPr>
          <w:rFonts w:ascii="Calibri" w:hAnsi="Calibri" w:cs="Calibri"/>
        </w:rPr>
        <w:tab/>
        <w:t>2.1 Company Name        4</w:t>
      </w:r>
    </w:p>
    <w:p w14:paraId="65B69AF8" w14:textId="77777777" w:rsidR="008F63AA" w:rsidRPr="000A69AB" w:rsidRDefault="00AB1502">
      <w:pPr>
        <w:rPr>
          <w:rFonts w:ascii="Calibri" w:hAnsi="Calibri" w:cs="Calibri"/>
        </w:rPr>
      </w:pPr>
      <w:r w:rsidRPr="000A69AB">
        <w:rPr>
          <w:rFonts w:ascii="Calibri" w:hAnsi="Calibri" w:cs="Calibri"/>
        </w:rPr>
        <w:tab/>
        <w:t>2.2 Company Location          4</w:t>
      </w:r>
    </w:p>
    <w:p w14:paraId="29640F1C" w14:textId="5C6B1A43" w:rsidR="008F63AA" w:rsidRPr="000A69AB" w:rsidRDefault="00AB1502">
      <w:pPr>
        <w:rPr>
          <w:rFonts w:ascii="Calibri" w:hAnsi="Calibri" w:cs="Calibri"/>
        </w:rPr>
      </w:pPr>
      <w:r w:rsidRPr="000A69AB">
        <w:rPr>
          <w:rFonts w:ascii="Calibri" w:hAnsi="Calibri" w:cs="Calibri"/>
        </w:rPr>
        <w:tab/>
        <w:t xml:space="preserve">2.3 General Description of the Company     </w:t>
      </w:r>
      <w:r w:rsidR="000A69AB" w:rsidRPr="000A69AB">
        <w:rPr>
          <w:rFonts w:ascii="Calibri" w:hAnsi="Calibri" w:cs="Calibri"/>
        </w:rPr>
        <w:t>4</w:t>
      </w:r>
    </w:p>
    <w:p w14:paraId="7EA4780A" w14:textId="64FB210A" w:rsidR="008F63AA" w:rsidRPr="000A69AB" w:rsidRDefault="00AB1502">
      <w:pPr>
        <w:rPr>
          <w:rFonts w:ascii="Calibri" w:hAnsi="Calibri" w:cs="Calibri"/>
        </w:rPr>
      </w:pPr>
      <w:r w:rsidRPr="000A69AB">
        <w:rPr>
          <w:rFonts w:ascii="Calibri" w:hAnsi="Calibri" w:cs="Calibri"/>
        </w:rPr>
        <w:tab/>
      </w:r>
      <w:r w:rsidRPr="000A69AB">
        <w:rPr>
          <w:rFonts w:ascii="Calibri" w:hAnsi="Calibri" w:cs="Calibri"/>
        </w:rPr>
        <w:tab/>
        <w:t xml:space="preserve">2.3.1 Organizational Structure of the Company     </w:t>
      </w:r>
      <w:r w:rsidR="000A69AB" w:rsidRPr="000A69AB">
        <w:rPr>
          <w:rFonts w:ascii="Calibri" w:hAnsi="Calibri" w:cs="Calibri"/>
        </w:rPr>
        <w:t>4</w:t>
      </w:r>
    </w:p>
    <w:p w14:paraId="069E13CB" w14:textId="77777777" w:rsidR="008F63AA" w:rsidRPr="000A69AB" w:rsidRDefault="00AB1502">
      <w:pPr>
        <w:rPr>
          <w:rFonts w:ascii="Calibri" w:hAnsi="Calibri" w:cs="Calibri"/>
        </w:rPr>
      </w:pPr>
      <w:r w:rsidRPr="000A69AB">
        <w:rPr>
          <w:rFonts w:ascii="Calibri" w:hAnsi="Calibri" w:cs="Calibri"/>
        </w:rPr>
        <w:tab/>
      </w:r>
      <w:r w:rsidRPr="000A69AB">
        <w:rPr>
          <w:rFonts w:ascii="Calibri" w:hAnsi="Calibri" w:cs="Calibri"/>
        </w:rPr>
        <w:tab/>
        <w:t>2.3.2 Activities           5</w:t>
      </w:r>
    </w:p>
    <w:p w14:paraId="796A0578" w14:textId="620C3AFF" w:rsidR="008F63AA" w:rsidRPr="000A69AB" w:rsidRDefault="00AB1502">
      <w:pPr>
        <w:rPr>
          <w:rFonts w:ascii="Calibri" w:hAnsi="Calibri" w:cs="Calibri"/>
        </w:rPr>
      </w:pPr>
      <w:r w:rsidRPr="000A69AB">
        <w:rPr>
          <w:rFonts w:ascii="Calibri" w:hAnsi="Calibri" w:cs="Calibri"/>
        </w:rPr>
        <w:tab/>
      </w:r>
      <w:r w:rsidRPr="000A69AB">
        <w:rPr>
          <w:rFonts w:ascii="Calibri" w:hAnsi="Calibri" w:cs="Calibri"/>
        </w:rPr>
        <w:tab/>
        <w:t xml:space="preserve">2.3.3 Location of Company and Number of Employees   </w:t>
      </w:r>
      <w:r w:rsidR="000A69AB" w:rsidRPr="000A69AB">
        <w:rPr>
          <w:rFonts w:ascii="Calibri" w:hAnsi="Calibri" w:cs="Calibri"/>
        </w:rPr>
        <w:t>6</w:t>
      </w:r>
    </w:p>
    <w:p w14:paraId="7360CBAB" w14:textId="77777777" w:rsidR="008F63AA" w:rsidRPr="000A69AB" w:rsidRDefault="00AB1502">
      <w:pPr>
        <w:rPr>
          <w:rFonts w:ascii="Calibri" w:hAnsi="Calibri" w:cs="Calibri"/>
        </w:rPr>
      </w:pPr>
      <w:r w:rsidRPr="000A69AB">
        <w:rPr>
          <w:rFonts w:ascii="Calibri" w:hAnsi="Calibri" w:cs="Calibri"/>
        </w:rPr>
        <w:tab/>
        <w:t>2.4 Brief History of the Company        6</w:t>
      </w:r>
    </w:p>
    <w:p w14:paraId="637261B8" w14:textId="4BB8D1E0" w:rsidR="008F63AA" w:rsidRPr="000A69AB" w:rsidRDefault="00AB1502">
      <w:pPr>
        <w:rPr>
          <w:rFonts w:ascii="Calibri" w:hAnsi="Calibri" w:cs="Calibri"/>
        </w:rPr>
      </w:pPr>
      <w:r w:rsidRPr="000A69AB">
        <w:rPr>
          <w:rFonts w:ascii="Calibri" w:hAnsi="Calibri" w:cs="Calibri"/>
        </w:rPr>
        <w:t xml:space="preserve">3 – The Project: Buck Converter in Theory     </w:t>
      </w:r>
      <w:r w:rsidR="000A69AB" w:rsidRPr="000A69AB">
        <w:rPr>
          <w:rFonts w:ascii="Calibri" w:hAnsi="Calibri" w:cs="Calibri"/>
        </w:rPr>
        <w:t>7</w:t>
      </w:r>
    </w:p>
    <w:p w14:paraId="361BC0C3" w14:textId="77777777" w:rsidR="008F63AA" w:rsidRPr="000A69AB" w:rsidRDefault="00AB1502">
      <w:pPr>
        <w:rPr>
          <w:rFonts w:ascii="Calibri" w:hAnsi="Calibri" w:cs="Calibri"/>
        </w:rPr>
      </w:pPr>
      <w:r w:rsidRPr="000A69AB">
        <w:rPr>
          <w:rFonts w:ascii="Calibri" w:hAnsi="Calibri" w:cs="Calibri"/>
        </w:rPr>
        <w:tab/>
        <w:t>3.1 Background Knowledge on Buck Converters      7</w:t>
      </w:r>
    </w:p>
    <w:p w14:paraId="61BEC869" w14:textId="77777777" w:rsidR="008F63AA" w:rsidRPr="000A69AB" w:rsidRDefault="00AB1502">
      <w:pPr>
        <w:rPr>
          <w:rFonts w:ascii="Calibri" w:hAnsi="Calibri" w:cs="Calibri"/>
        </w:rPr>
      </w:pPr>
      <w:r w:rsidRPr="000A69AB">
        <w:rPr>
          <w:rFonts w:ascii="Calibri" w:hAnsi="Calibri" w:cs="Calibri"/>
        </w:rPr>
        <w:tab/>
      </w:r>
      <w:r w:rsidRPr="000A69AB">
        <w:rPr>
          <w:rFonts w:ascii="Calibri" w:hAnsi="Calibri" w:cs="Calibri"/>
        </w:rPr>
        <w:tab/>
        <w:t>3.1.1 What is a Buck Converter      7</w:t>
      </w:r>
    </w:p>
    <w:p w14:paraId="6F1B6099" w14:textId="5AEE145C" w:rsidR="008F63AA" w:rsidRPr="000A69AB" w:rsidRDefault="00AB1502">
      <w:pPr>
        <w:rPr>
          <w:rFonts w:ascii="Calibri" w:hAnsi="Calibri" w:cs="Calibri"/>
        </w:rPr>
      </w:pPr>
      <w:r w:rsidRPr="000A69AB">
        <w:rPr>
          <w:rFonts w:ascii="Calibri" w:hAnsi="Calibri" w:cs="Calibri"/>
        </w:rPr>
        <w:tab/>
      </w:r>
      <w:r w:rsidRPr="000A69AB">
        <w:rPr>
          <w:rFonts w:ascii="Calibri" w:hAnsi="Calibri" w:cs="Calibri"/>
        </w:rPr>
        <w:tab/>
        <w:t xml:space="preserve">3.1.2 Working Principle of a Buck Converter      </w:t>
      </w:r>
      <w:r w:rsidR="000A69AB" w:rsidRPr="000A69AB">
        <w:rPr>
          <w:rFonts w:ascii="Calibri" w:hAnsi="Calibri" w:cs="Calibri"/>
        </w:rPr>
        <w:t>8</w:t>
      </w:r>
    </w:p>
    <w:p w14:paraId="0855C279" w14:textId="7FF22CA0" w:rsidR="008F63AA" w:rsidRPr="000A69AB" w:rsidRDefault="00AB1502">
      <w:pPr>
        <w:rPr>
          <w:rFonts w:ascii="Calibri" w:hAnsi="Calibri" w:cs="Calibri"/>
        </w:rPr>
      </w:pPr>
      <w:r w:rsidRPr="000A69AB">
        <w:rPr>
          <w:rFonts w:ascii="Calibri" w:hAnsi="Calibri" w:cs="Calibri"/>
        </w:rPr>
        <w:tab/>
      </w:r>
      <w:r w:rsidRPr="000A69AB">
        <w:rPr>
          <w:rFonts w:ascii="Calibri" w:hAnsi="Calibri" w:cs="Calibri"/>
        </w:rPr>
        <w:tab/>
        <w:t xml:space="preserve">3.1.3 Mathematical Equations     </w:t>
      </w:r>
      <w:r w:rsidR="000A69AB" w:rsidRPr="000A69AB">
        <w:rPr>
          <w:rFonts w:ascii="Calibri" w:hAnsi="Calibri" w:cs="Calibri"/>
        </w:rPr>
        <w:t>9</w:t>
      </w:r>
    </w:p>
    <w:p w14:paraId="5D125D38" w14:textId="123FCE36" w:rsidR="008F63AA" w:rsidRPr="000A69AB" w:rsidRDefault="00AB1502">
      <w:r w:rsidRPr="000A69AB">
        <w:tab/>
        <w:t>3.2 Component Research and Initial Design</w:t>
      </w:r>
      <w:r w:rsidR="000A69AB">
        <w:tab/>
      </w:r>
      <w:r w:rsidR="000A69AB" w:rsidRPr="000A69AB">
        <w:t>10</w:t>
      </w:r>
    </w:p>
    <w:p w14:paraId="248F0F34" w14:textId="44992F41" w:rsidR="008F63AA" w:rsidRPr="000A69AB" w:rsidRDefault="00AB1502">
      <w:r w:rsidRPr="000A69AB">
        <w:tab/>
      </w:r>
      <w:r w:rsidR="000A69AB" w:rsidRPr="000A69AB">
        <w:t>3.3 Average</w:t>
      </w:r>
      <w:r w:rsidRPr="000A69AB">
        <w:t xml:space="preserve"> Modelling and Bode Plot</w:t>
      </w:r>
      <w:r w:rsidR="000A69AB">
        <w:tab/>
        <w:t>11</w:t>
      </w:r>
    </w:p>
    <w:p w14:paraId="1F46F9E9" w14:textId="52FE8C5D" w:rsidR="008F63AA" w:rsidRPr="000A69AB" w:rsidRDefault="00AB1502">
      <w:r w:rsidRPr="000A69AB">
        <w:tab/>
        <w:t>3.4 Voltage Mode and Current Mode Control</w:t>
      </w:r>
      <w:r w:rsidR="000A69AB">
        <w:tab/>
        <w:t>12</w:t>
      </w:r>
    </w:p>
    <w:p w14:paraId="00EE2615" w14:textId="4EB0CF7C" w:rsidR="008F63AA" w:rsidRPr="000A69AB" w:rsidRDefault="00AB1502">
      <w:r w:rsidRPr="000A69AB">
        <w:tab/>
        <w:t>3.5 Compensation – Type I, II, III</w:t>
      </w:r>
      <w:r w:rsidR="000A69AB">
        <w:t xml:space="preserve"> </w:t>
      </w:r>
      <w:r w:rsidR="000A69AB">
        <w:tab/>
        <w:t>14</w:t>
      </w:r>
    </w:p>
    <w:p w14:paraId="4B379D37" w14:textId="761D1A01" w:rsidR="008F63AA" w:rsidRPr="000A69AB" w:rsidRDefault="00AB1502">
      <w:r w:rsidRPr="000A69AB">
        <w:tab/>
      </w:r>
      <w:r w:rsidRPr="000A69AB">
        <w:tab/>
        <w:t>3.5.1 Type I Compensator</w:t>
      </w:r>
      <w:r w:rsidR="000A69AB">
        <w:tab/>
        <w:t>15</w:t>
      </w:r>
    </w:p>
    <w:p w14:paraId="2F97198E" w14:textId="5E00D17F" w:rsidR="008F63AA" w:rsidRPr="000A69AB" w:rsidRDefault="00AB1502">
      <w:r w:rsidRPr="000A69AB">
        <w:tab/>
      </w:r>
      <w:r w:rsidRPr="000A69AB">
        <w:tab/>
        <w:t>3.5.2 Type II Compensator</w:t>
      </w:r>
      <w:r w:rsidR="000A69AB">
        <w:tab/>
        <w:t>15</w:t>
      </w:r>
      <w:r w:rsidR="000A69AB">
        <w:tab/>
      </w:r>
    </w:p>
    <w:p w14:paraId="52BC21F8" w14:textId="60051384" w:rsidR="008F63AA" w:rsidRPr="000A69AB" w:rsidRDefault="00AB1502">
      <w:r w:rsidRPr="000A69AB">
        <w:tab/>
      </w:r>
      <w:r w:rsidRPr="000A69AB">
        <w:tab/>
        <w:t>3.5.3 Type III Compensator</w:t>
      </w:r>
      <w:r w:rsidR="000A69AB">
        <w:tab/>
        <w:t>16</w:t>
      </w:r>
    </w:p>
    <w:p w14:paraId="16700894" w14:textId="4B75374C" w:rsidR="008F63AA" w:rsidRPr="000A69AB" w:rsidRDefault="00AB1502">
      <w:r w:rsidRPr="000A69AB">
        <w:tab/>
      </w:r>
      <w:r w:rsidRPr="000A69AB">
        <w:tab/>
        <w:t>3.5.4 Comparison Table</w:t>
      </w:r>
      <w:r w:rsidR="000A69AB">
        <w:tab/>
        <w:t>17</w:t>
      </w:r>
    </w:p>
    <w:p w14:paraId="6305D54E" w14:textId="117B13BA" w:rsidR="008F63AA" w:rsidRPr="000A69AB" w:rsidRDefault="00AB1502">
      <w:r w:rsidRPr="000A69AB">
        <w:tab/>
      </w:r>
      <w:r w:rsidRPr="000A69AB">
        <w:tab/>
        <w:t xml:space="preserve">3.5.5 The </w:t>
      </w:r>
      <w:proofErr w:type="spellStart"/>
      <w:r w:rsidRPr="000A69AB">
        <w:t>Compansator</w:t>
      </w:r>
      <w:proofErr w:type="spellEnd"/>
      <w:r w:rsidRPr="000A69AB">
        <w:t xml:space="preserve"> and Final Design</w:t>
      </w:r>
      <w:r w:rsidR="000A69AB">
        <w:tab/>
        <w:t>17</w:t>
      </w:r>
    </w:p>
    <w:p w14:paraId="71D4EC5F" w14:textId="6DC51CE6" w:rsidR="008F63AA" w:rsidRPr="000A69AB" w:rsidRDefault="00AB1502">
      <w:r w:rsidRPr="000A69AB">
        <w:tab/>
        <w:t>3.6 Loss Analysis</w:t>
      </w:r>
      <w:r w:rsidR="000A69AB">
        <w:tab/>
        <w:t>19</w:t>
      </w:r>
    </w:p>
    <w:p w14:paraId="107CECF4" w14:textId="6B8BD276" w:rsidR="008F63AA" w:rsidRPr="000A69AB" w:rsidRDefault="00AB1502">
      <w:r w:rsidRPr="000A69AB">
        <w:lastRenderedPageBreak/>
        <w:t>4 – The Project: Buck Converter in Practice</w:t>
      </w:r>
      <w:r w:rsidR="000A69AB">
        <w:tab/>
        <w:t>20</w:t>
      </w:r>
    </w:p>
    <w:p w14:paraId="239B0A9C" w14:textId="09D1C55B" w:rsidR="008F63AA" w:rsidRPr="000A69AB" w:rsidRDefault="00AB1502">
      <w:r w:rsidRPr="000A69AB">
        <w:t>4.1 Physical Implementation</w:t>
      </w:r>
      <w:r w:rsidR="000A69AB">
        <w:tab/>
        <w:t>20</w:t>
      </w:r>
    </w:p>
    <w:p w14:paraId="0DF2BE78" w14:textId="2C85D04B" w:rsidR="008F63AA" w:rsidRPr="000A69AB" w:rsidRDefault="00AB1502">
      <w:r w:rsidRPr="000A69AB">
        <w:t>4.2 The Measurements</w:t>
      </w:r>
      <w:r w:rsidR="000A69AB">
        <w:tab/>
      </w:r>
      <w:r w:rsidR="000A69AB">
        <w:tab/>
        <w:t>21</w:t>
      </w:r>
    </w:p>
    <w:p w14:paraId="3481B31F" w14:textId="7550CEDE" w:rsidR="008F63AA" w:rsidRPr="000A69AB" w:rsidRDefault="00AB1502">
      <w:pPr>
        <w:rPr>
          <w:rFonts w:ascii="Calibri" w:hAnsi="Calibri" w:cs="Calibri"/>
        </w:rPr>
      </w:pPr>
      <w:r w:rsidRPr="000A69AB">
        <w:rPr>
          <w:rFonts w:ascii="Calibri" w:hAnsi="Calibri" w:cs="Calibri"/>
        </w:rPr>
        <w:t>5 – Conclusions         2</w:t>
      </w:r>
      <w:r w:rsidR="000A69AB">
        <w:rPr>
          <w:rFonts w:ascii="Calibri" w:hAnsi="Calibri" w:cs="Calibri"/>
        </w:rPr>
        <w:t>6</w:t>
      </w:r>
    </w:p>
    <w:p w14:paraId="6EC18892" w14:textId="5070A55F" w:rsidR="008F63AA" w:rsidRPr="000A69AB" w:rsidRDefault="00AB1502">
      <w:pPr>
        <w:rPr>
          <w:rFonts w:ascii="Calibri" w:hAnsi="Calibri" w:cs="Calibri"/>
        </w:rPr>
      </w:pPr>
      <w:r w:rsidRPr="000A69AB">
        <w:rPr>
          <w:rFonts w:ascii="Calibri" w:hAnsi="Calibri" w:cs="Calibri"/>
        </w:rPr>
        <w:t>6 – References                     2</w:t>
      </w:r>
      <w:r w:rsidR="000A69AB">
        <w:rPr>
          <w:rFonts w:ascii="Calibri" w:hAnsi="Calibri" w:cs="Calibri"/>
        </w:rPr>
        <w:t>7</w:t>
      </w:r>
    </w:p>
    <w:p w14:paraId="11A140DA" w14:textId="77777777" w:rsidR="008F63AA" w:rsidRPr="000A69AB" w:rsidRDefault="00AB1502">
      <w:pPr>
        <w:rPr>
          <w:rFonts w:ascii="Calibri" w:hAnsi="Calibri" w:cs="Calibri"/>
          <w:b/>
          <w:bCs/>
        </w:rPr>
      </w:pPr>
      <w:r w:rsidRPr="000A69AB">
        <w:rPr>
          <w:rFonts w:ascii="Calibri" w:hAnsi="Calibri" w:cs="Calibri"/>
        </w:rPr>
        <w:br/>
      </w:r>
      <w:r w:rsidRPr="000A69AB">
        <w:rPr>
          <w:rFonts w:ascii="Calibri" w:hAnsi="Calibri" w:cs="Calibri"/>
          <w:b/>
          <w:bCs/>
          <w:sz w:val="32"/>
          <w:szCs w:val="32"/>
        </w:rPr>
        <w:t>1</w:t>
      </w:r>
      <w:r w:rsidRPr="000A69AB">
        <w:rPr>
          <w:rFonts w:ascii="Calibri" w:hAnsi="Calibri" w:cs="Calibri"/>
          <w:b/>
          <w:bCs/>
          <w:sz w:val="32"/>
          <w:szCs w:val="32"/>
        </w:rPr>
        <w:tab/>
        <w:t>Introduction</w:t>
      </w:r>
    </w:p>
    <w:p w14:paraId="7241AFC1" w14:textId="77777777" w:rsidR="008F63AA" w:rsidRPr="000A69AB" w:rsidRDefault="00AB1502">
      <w:pPr>
        <w:ind w:firstLine="720"/>
        <w:rPr>
          <w:rFonts w:ascii="Calibri" w:hAnsi="Calibri" w:cs="Calibri"/>
          <w:sz w:val="24"/>
          <w:szCs w:val="24"/>
        </w:rPr>
      </w:pPr>
      <w:r w:rsidRPr="000A69AB">
        <w:rPr>
          <w:rFonts w:ascii="Calibri" w:hAnsi="Calibri" w:cs="Calibri"/>
          <w:sz w:val="24"/>
          <w:szCs w:val="24"/>
        </w:rPr>
        <w:t xml:space="preserve">I completed my second summer practice at ASELSAN company between 07.07.2025 and 04.08.2025. This company does research and development, production, and maintenance of various electronic warfare devices. During my summer internship, I worked in the Hardware Design directorate, Power Electronics Design </w:t>
      </w:r>
      <w:proofErr w:type="spellStart"/>
      <w:r w:rsidRPr="000A69AB">
        <w:rPr>
          <w:rFonts w:ascii="Calibri" w:hAnsi="Calibri" w:cs="Calibri"/>
          <w:sz w:val="24"/>
          <w:szCs w:val="24"/>
        </w:rPr>
        <w:t>subdirectorate</w:t>
      </w:r>
      <w:proofErr w:type="spellEnd"/>
      <w:r w:rsidRPr="000A69AB">
        <w:rPr>
          <w:rFonts w:ascii="Calibri" w:hAnsi="Calibri" w:cs="Calibri"/>
          <w:sz w:val="24"/>
          <w:szCs w:val="24"/>
        </w:rPr>
        <w:t xml:space="preserve"> under the mentorship of Ecem Kandilli.</w:t>
      </w:r>
      <w:r w:rsidRPr="000A69AB">
        <w:rPr>
          <w:rFonts w:ascii="Calibri" w:hAnsi="Calibri" w:cs="Calibri"/>
          <w:sz w:val="24"/>
          <w:szCs w:val="24"/>
        </w:rPr>
        <w:br/>
        <w:t xml:space="preserve">              During my summer practice, I continued the buck converter project I had started during my candidate engineering in ASELSAN. This project started with the research on components, then a research on the converter types, and continued with the implementation of a basic buck converter. During my internship, I further developed this project and added a feedback and compensation mechanism, manually generated sawtooth signals and reference voltage levels for the compensation network and the comparator, and various testing mechanisms for testing the load regulation, line regulation and the transient response. After carefully calculating the needed values, I simulated the converter on LTSpice. After successfully completing the design process with the simulation, I went on to realize this project on a perforated </w:t>
      </w:r>
      <w:proofErr w:type="spellStart"/>
      <w:r w:rsidRPr="000A69AB">
        <w:rPr>
          <w:rFonts w:ascii="Calibri" w:hAnsi="Calibri" w:cs="Calibri"/>
          <w:sz w:val="24"/>
          <w:szCs w:val="24"/>
        </w:rPr>
        <w:t>pertinax</w:t>
      </w:r>
      <w:proofErr w:type="spellEnd"/>
      <w:r w:rsidRPr="000A69AB">
        <w:rPr>
          <w:rFonts w:ascii="Calibri" w:hAnsi="Calibri" w:cs="Calibri"/>
          <w:sz w:val="24"/>
          <w:szCs w:val="24"/>
        </w:rPr>
        <w:t xml:space="preserve"> board with actual components.</w:t>
      </w:r>
      <w:r w:rsidRPr="000A69AB">
        <w:rPr>
          <w:rFonts w:ascii="Calibri" w:hAnsi="Calibri" w:cs="Calibri"/>
          <w:sz w:val="24"/>
          <w:szCs w:val="24"/>
        </w:rPr>
        <w:br/>
        <w:t xml:space="preserve"> </w:t>
      </w:r>
      <w:r w:rsidRPr="000A69AB">
        <w:rPr>
          <w:rFonts w:ascii="Calibri" w:hAnsi="Calibri" w:cs="Calibri"/>
          <w:sz w:val="24"/>
          <w:szCs w:val="24"/>
        </w:rPr>
        <w:tab/>
        <w:t>Aside from the technical insight I gained during the making of this project, I have also learned how to work at a company, how to solve problems and how to collaborate with other interns and engineers for problem solving. This is an important aspect of the internship as soft skills are as important as technical skills.</w:t>
      </w:r>
      <w:r w:rsidRPr="000A69AB">
        <w:rPr>
          <w:rFonts w:ascii="Calibri" w:hAnsi="Calibri" w:cs="Calibri"/>
          <w:sz w:val="24"/>
          <w:szCs w:val="24"/>
        </w:rPr>
        <w:br/>
        <w:t xml:space="preserve"> </w:t>
      </w:r>
      <w:r w:rsidRPr="000A69AB">
        <w:rPr>
          <w:rFonts w:ascii="Calibri" w:hAnsi="Calibri" w:cs="Calibri"/>
          <w:sz w:val="24"/>
          <w:szCs w:val="24"/>
        </w:rPr>
        <w:tab/>
        <w:t>In the following sections, I started the report by giving a brief introduction to ASELSAN. Then, I gave background information about my project and I explained the project I did in more detail and what I learned during this project. After that, I have summarized my impressions and experiences during the internship in the 'Conclusion' section. Finally, I listed the resources that have been used during this report.</w:t>
      </w:r>
    </w:p>
    <w:p w14:paraId="6816D6B0" w14:textId="77777777" w:rsidR="000A69AB" w:rsidRPr="000A69AB" w:rsidRDefault="000A69AB">
      <w:pPr>
        <w:rPr>
          <w:rFonts w:ascii="Calibri" w:hAnsi="Calibri" w:cs="Calibri"/>
          <w:b/>
          <w:bCs/>
          <w:sz w:val="32"/>
          <w:szCs w:val="32"/>
        </w:rPr>
      </w:pPr>
    </w:p>
    <w:p w14:paraId="5D0060AB" w14:textId="559C4BDA" w:rsidR="008F63AA" w:rsidRPr="000A69AB" w:rsidRDefault="00AB1502">
      <w:pPr>
        <w:rPr>
          <w:rFonts w:ascii="Calibri" w:hAnsi="Calibri" w:cs="Calibri"/>
          <w:b/>
          <w:bCs/>
          <w:sz w:val="32"/>
          <w:szCs w:val="32"/>
        </w:rPr>
      </w:pPr>
      <w:r w:rsidRPr="000A69AB">
        <w:rPr>
          <w:rFonts w:ascii="Calibri" w:hAnsi="Calibri" w:cs="Calibri"/>
          <w:b/>
          <w:bCs/>
          <w:sz w:val="32"/>
          <w:szCs w:val="32"/>
        </w:rPr>
        <w:lastRenderedPageBreak/>
        <w:t>2</w:t>
      </w:r>
      <w:r w:rsidRPr="000A69AB">
        <w:rPr>
          <w:rFonts w:ascii="Calibri" w:hAnsi="Calibri" w:cs="Calibri"/>
          <w:b/>
          <w:bCs/>
          <w:sz w:val="32"/>
          <w:szCs w:val="32"/>
        </w:rPr>
        <w:tab/>
        <w:t>Description of the Company [1]</w:t>
      </w:r>
    </w:p>
    <w:p w14:paraId="72896D24" w14:textId="77777777" w:rsidR="008F63AA" w:rsidRPr="000A69AB" w:rsidRDefault="00AB1502">
      <w:pPr>
        <w:rPr>
          <w:rFonts w:ascii="Calibri" w:hAnsi="Calibri" w:cs="Calibri"/>
          <w:b/>
          <w:bCs/>
          <w:sz w:val="24"/>
          <w:szCs w:val="24"/>
        </w:rPr>
      </w:pPr>
      <w:r w:rsidRPr="000A69AB">
        <w:rPr>
          <w:rFonts w:ascii="Calibri" w:hAnsi="Calibri" w:cs="Calibri"/>
        </w:rPr>
        <w:tab/>
      </w:r>
      <w:r w:rsidRPr="000A69AB">
        <w:rPr>
          <w:rFonts w:ascii="Calibri" w:hAnsi="Calibri" w:cs="Calibri"/>
          <w:b/>
          <w:bCs/>
          <w:sz w:val="28"/>
          <w:szCs w:val="28"/>
        </w:rPr>
        <w:t>2.1 Company Name</w:t>
      </w:r>
    </w:p>
    <w:p w14:paraId="1D2CE2EF" w14:textId="77777777" w:rsidR="008F63AA" w:rsidRPr="000A69AB" w:rsidRDefault="00AB1502">
      <w:pPr>
        <w:rPr>
          <w:rFonts w:ascii="Calibri" w:hAnsi="Calibri" w:cs="Calibri"/>
          <w:sz w:val="24"/>
          <w:szCs w:val="24"/>
        </w:rPr>
      </w:pPr>
      <w:r w:rsidRPr="000A69AB">
        <w:rPr>
          <w:rFonts w:ascii="Calibri" w:hAnsi="Calibri" w:cs="Calibri"/>
          <w:b/>
          <w:bCs/>
          <w:sz w:val="24"/>
          <w:szCs w:val="24"/>
        </w:rPr>
        <w:tab/>
      </w:r>
      <w:r w:rsidRPr="000A69AB">
        <w:rPr>
          <w:rFonts w:ascii="Calibri" w:hAnsi="Calibri" w:cs="Calibri"/>
          <w:sz w:val="24"/>
          <w:szCs w:val="24"/>
        </w:rPr>
        <w:t xml:space="preserve">ASELSAN Elektronik Sanayi </w:t>
      </w:r>
      <w:proofErr w:type="spellStart"/>
      <w:r w:rsidRPr="000A69AB">
        <w:rPr>
          <w:rFonts w:ascii="Calibri" w:hAnsi="Calibri" w:cs="Calibri"/>
          <w:sz w:val="24"/>
          <w:szCs w:val="24"/>
        </w:rPr>
        <w:t>ve</w:t>
      </w:r>
      <w:proofErr w:type="spellEnd"/>
      <w:r w:rsidRPr="000A69AB">
        <w:rPr>
          <w:rFonts w:ascii="Calibri" w:hAnsi="Calibri" w:cs="Calibri"/>
          <w:sz w:val="24"/>
          <w:szCs w:val="24"/>
        </w:rPr>
        <w:t xml:space="preserve"> Ticaret A.Ş.</w:t>
      </w:r>
    </w:p>
    <w:p w14:paraId="5E0AB12E" w14:textId="77777777" w:rsidR="008F63AA" w:rsidRPr="000A69AB" w:rsidRDefault="00AB1502">
      <w:pPr>
        <w:rPr>
          <w:rFonts w:ascii="Calibri" w:hAnsi="Calibri" w:cs="Calibri"/>
          <w:b/>
          <w:bCs/>
          <w:sz w:val="28"/>
          <w:szCs w:val="28"/>
        </w:rPr>
      </w:pPr>
      <w:r w:rsidRPr="000A69AB">
        <w:rPr>
          <w:rFonts w:ascii="Calibri" w:hAnsi="Calibri" w:cs="Calibri"/>
          <w:b/>
          <w:bCs/>
          <w:sz w:val="28"/>
          <w:szCs w:val="28"/>
        </w:rPr>
        <w:tab/>
        <w:t>2.2 Company Location</w:t>
      </w:r>
    </w:p>
    <w:p w14:paraId="5B3C210E" w14:textId="77777777" w:rsidR="008F63AA" w:rsidRPr="000A69AB" w:rsidRDefault="00AB1502">
      <w:pPr>
        <w:pStyle w:val="NormalWeb"/>
        <w:spacing w:before="280" w:after="280"/>
        <w:rPr>
          <w:rFonts w:ascii="Calibri" w:hAnsi="Calibri" w:cs="Calibri"/>
          <w:b/>
          <w:bCs/>
          <w:i/>
          <w:iCs/>
          <w:lang w:val="en-US"/>
        </w:rPr>
      </w:pPr>
      <w:proofErr w:type="spellStart"/>
      <w:r w:rsidRPr="000A69AB">
        <w:rPr>
          <w:rStyle w:val="Emphasis"/>
          <w:rFonts w:ascii="Calibri" w:hAnsi="Calibri" w:cs="Calibri"/>
          <w:b/>
          <w:bCs/>
          <w:u w:val="single"/>
          <w:lang w:val="en-US"/>
        </w:rPr>
        <w:t>Macunköy</w:t>
      </w:r>
      <w:proofErr w:type="spellEnd"/>
      <w:r w:rsidRPr="000A69AB">
        <w:rPr>
          <w:rStyle w:val="Emphasis"/>
          <w:rFonts w:ascii="Calibri" w:hAnsi="Calibri" w:cs="Calibri"/>
          <w:b/>
          <w:bCs/>
          <w:u w:val="single"/>
          <w:lang w:val="en-US"/>
        </w:rPr>
        <w:t xml:space="preserve"> Campus (General HQ) (HBT/UGES):</w:t>
      </w:r>
      <w:r w:rsidRPr="000A69AB">
        <w:rPr>
          <w:rFonts w:ascii="Calibri" w:hAnsi="Calibri" w:cs="Calibri"/>
          <w:u w:val="single"/>
          <w:lang w:val="en-US"/>
        </w:rPr>
        <w:br/>
      </w:r>
      <w:r w:rsidRPr="000A69AB">
        <w:rPr>
          <w:rStyle w:val="Strong"/>
          <w:rFonts w:ascii="Calibri" w:hAnsi="Calibri" w:cs="Calibri"/>
          <w:lang w:val="en-US"/>
        </w:rPr>
        <w:t xml:space="preserve"> </w:t>
      </w:r>
      <w:r w:rsidRPr="000A69AB">
        <w:rPr>
          <w:rStyle w:val="Strong"/>
          <w:rFonts w:ascii="Calibri" w:hAnsi="Calibri" w:cs="Calibri"/>
          <w:lang w:val="en-US"/>
        </w:rPr>
        <w:tab/>
        <w:t>Adress:</w:t>
      </w:r>
      <w:r w:rsidRPr="000A69AB">
        <w:rPr>
          <w:rFonts w:ascii="Calibri" w:hAnsi="Calibri" w:cs="Calibri"/>
          <w:lang w:val="en-US"/>
        </w:rPr>
        <w:t xml:space="preserve"> Mehmet Akif Ersoy, 296. Cd No:16, 06200 </w:t>
      </w:r>
      <w:proofErr w:type="spellStart"/>
      <w:r w:rsidRPr="000A69AB">
        <w:rPr>
          <w:rFonts w:ascii="Calibri" w:hAnsi="Calibri" w:cs="Calibri"/>
          <w:lang w:val="en-US"/>
        </w:rPr>
        <w:t>Yenimahalle</w:t>
      </w:r>
      <w:proofErr w:type="spellEnd"/>
      <w:r w:rsidRPr="000A69AB">
        <w:rPr>
          <w:rFonts w:ascii="Calibri" w:hAnsi="Calibri" w:cs="Calibri"/>
          <w:lang w:val="en-US"/>
        </w:rPr>
        <w:t xml:space="preserve"> / ANKARA</w:t>
      </w:r>
      <w:r w:rsidRPr="000A69AB">
        <w:rPr>
          <w:rFonts w:ascii="Calibri" w:hAnsi="Calibri" w:cs="Calibri"/>
          <w:lang w:val="en-US"/>
        </w:rPr>
        <w:br/>
      </w:r>
      <w:r w:rsidRPr="000A69AB">
        <w:rPr>
          <w:rStyle w:val="Strong"/>
          <w:rFonts w:ascii="Calibri" w:hAnsi="Calibri" w:cs="Calibri"/>
          <w:lang w:val="en-US"/>
        </w:rPr>
        <w:t xml:space="preserve"> </w:t>
      </w:r>
      <w:r w:rsidRPr="000A69AB">
        <w:rPr>
          <w:rStyle w:val="Strong"/>
          <w:rFonts w:ascii="Calibri" w:hAnsi="Calibri" w:cs="Calibri"/>
          <w:lang w:val="en-US"/>
        </w:rPr>
        <w:tab/>
        <w:t>Phone:</w:t>
      </w:r>
      <w:r w:rsidRPr="000A69AB">
        <w:rPr>
          <w:rFonts w:ascii="Calibri" w:hAnsi="Calibri" w:cs="Calibri"/>
          <w:lang w:val="en-US"/>
        </w:rPr>
        <w:t xml:space="preserve"> +90 (312) 592 10 00</w:t>
      </w:r>
    </w:p>
    <w:p w14:paraId="2CCCECC8" w14:textId="77777777" w:rsidR="008F63AA" w:rsidRPr="000A69AB" w:rsidRDefault="00AB1502">
      <w:pPr>
        <w:pStyle w:val="NormalWeb"/>
        <w:spacing w:before="280" w:after="280"/>
        <w:rPr>
          <w:rFonts w:ascii="Calibri" w:hAnsi="Calibri" w:cs="Calibri"/>
          <w:lang w:val="en-US"/>
        </w:rPr>
      </w:pPr>
      <w:proofErr w:type="spellStart"/>
      <w:r w:rsidRPr="000A69AB">
        <w:rPr>
          <w:rStyle w:val="Emphasis"/>
          <w:rFonts w:ascii="Calibri" w:hAnsi="Calibri" w:cs="Calibri"/>
          <w:b/>
          <w:bCs/>
          <w:u w:val="single"/>
          <w:lang w:val="en-US"/>
        </w:rPr>
        <w:t>Gölbaşı</w:t>
      </w:r>
      <w:proofErr w:type="spellEnd"/>
      <w:r w:rsidRPr="000A69AB">
        <w:rPr>
          <w:rStyle w:val="Emphasis"/>
          <w:rFonts w:ascii="Calibri" w:hAnsi="Calibri" w:cs="Calibri"/>
          <w:b/>
          <w:bCs/>
          <w:u w:val="single"/>
          <w:lang w:val="en-US"/>
        </w:rPr>
        <w:t xml:space="preserve"> Campus (REHİS/SST):</w:t>
      </w:r>
      <w:r w:rsidRPr="000A69AB">
        <w:rPr>
          <w:rFonts w:ascii="Calibri" w:hAnsi="Calibri" w:cs="Calibri"/>
          <w:lang w:val="en-US"/>
        </w:rPr>
        <w:br/>
      </w:r>
      <w:r w:rsidRPr="000A69AB">
        <w:rPr>
          <w:rStyle w:val="Strong"/>
          <w:rFonts w:ascii="Calibri" w:hAnsi="Calibri" w:cs="Calibri"/>
          <w:lang w:val="en-US"/>
        </w:rPr>
        <w:t xml:space="preserve"> </w:t>
      </w:r>
      <w:r w:rsidRPr="000A69AB">
        <w:rPr>
          <w:rStyle w:val="Strong"/>
          <w:rFonts w:ascii="Calibri" w:hAnsi="Calibri" w:cs="Calibri"/>
          <w:lang w:val="en-US"/>
        </w:rPr>
        <w:tab/>
        <w:t>Adress:</w:t>
      </w:r>
      <w:r w:rsidRPr="000A69AB">
        <w:rPr>
          <w:rFonts w:ascii="Calibri" w:hAnsi="Calibri" w:cs="Calibri"/>
          <w:lang w:val="en-US"/>
        </w:rPr>
        <w:t xml:space="preserve"> Konya </w:t>
      </w:r>
      <w:proofErr w:type="spellStart"/>
      <w:r w:rsidRPr="000A69AB">
        <w:rPr>
          <w:rFonts w:ascii="Calibri" w:hAnsi="Calibri" w:cs="Calibri"/>
          <w:lang w:val="en-US"/>
        </w:rPr>
        <w:t>Yolu</w:t>
      </w:r>
      <w:proofErr w:type="spellEnd"/>
      <w:r w:rsidRPr="000A69AB">
        <w:rPr>
          <w:rFonts w:ascii="Calibri" w:hAnsi="Calibri" w:cs="Calibri"/>
          <w:lang w:val="en-US"/>
        </w:rPr>
        <w:t xml:space="preserve"> 8.km, </w:t>
      </w:r>
      <w:proofErr w:type="spellStart"/>
      <w:r w:rsidRPr="000A69AB">
        <w:rPr>
          <w:rFonts w:ascii="Calibri" w:hAnsi="Calibri" w:cs="Calibri"/>
          <w:lang w:val="en-US"/>
        </w:rPr>
        <w:t>Oğulbey</w:t>
      </w:r>
      <w:proofErr w:type="spellEnd"/>
      <w:r w:rsidRPr="000A69AB">
        <w:rPr>
          <w:rFonts w:ascii="Calibri" w:hAnsi="Calibri" w:cs="Calibri"/>
          <w:lang w:val="en-US"/>
        </w:rPr>
        <w:t xml:space="preserve">, 3051 Sokak No:3, 06830 </w:t>
      </w:r>
      <w:proofErr w:type="spellStart"/>
      <w:r w:rsidRPr="000A69AB">
        <w:rPr>
          <w:rFonts w:ascii="Calibri" w:hAnsi="Calibri" w:cs="Calibri"/>
          <w:lang w:val="en-US"/>
        </w:rPr>
        <w:t>Gölbaşı</w:t>
      </w:r>
      <w:proofErr w:type="spellEnd"/>
      <w:r w:rsidRPr="000A69AB">
        <w:rPr>
          <w:rFonts w:ascii="Calibri" w:hAnsi="Calibri" w:cs="Calibri"/>
          <w:lang w:val="en-US"/>
        </w:rPr>
        <w:t xml:space="preserve"> / ANKARA</w:t>
      </w:r>
      <w:r w:rsidRPr="000A69AB">
        <w:rPr>
          <w:rFonts w:ascii="Calibri" w:hAnsi="Calibri" w:cs="Calibri"/>
          <w:lang w:val="en-US"/>
        </w:rPr>
        <w:br/>
      </w:r>
      <w:r w:rsidRPr="000A69AB">
        <w:rPr>
          <w:rStyle w:val="Strong"/>
          <w:rFonts w:ascii="Calibri" w:hAnsi="Calibri" w:cs="Calibri"/>
          <w:lang w:val="en-US"/>
        </w:rPr>
        <w:t xml:space="preserve"> </w:t>
      </w:r>
      <w:r w:rsidRPr="000A69AB">
        <w:rPr>
          <w:rStyle w:val="Strong"/>
          <w:rFonts w:ascii="Calibri" w:hAnsi="Calibri" w:cs="Calibri"/>
          <w:lang w:val="en-US"/>
        </w:rPr>
        <w:tab/>
        <w:t>Phone:</w:t>
      </w:r>
      <w:r w:rsidRPr="000A69AB">
        <w:rPr>
          <w:rFonts w:ascii="Calibri" w:hAnsi="Calibri" w:cs="Calibri"/>
          <w:lang w:val="en-US"/>
        </w:rPr>
        <w:t xml:space="preserve"> +90 (312) 592 10 00</w:t>
      </w:r>
    </w:p>
    <w:p w14:paraId="4CA46E33" w14:textId="77777777" w:rsidR="008F63AA" w:rsidRPr="000A69AB" w:rsidRDefault="00AB1502">
      <w:pPr>
        <w:pStyle w:val="NormalWeb"/>
        <w:spacing w:before="280" w:after="280"/>
        <w:rPr>
          <w:rFonts w:ascii="Calibri" w:hAnsi="Calibri" w:cs="Calibri"/>
          <w:lang w:val="en-US"/>
        </w:rPr>
      </w:pPr>
      <w:proofErr w:type="spellStart"/>
      <w:r w:rsidRPr="000A69AB">
        <w:rPr>
          <w:rStyle w:val="Emphasis"/>
          <w:rFonts w:ascii="Calibri" w:hAnsi="Calibri" w:cs="Calibri"/>
          <w:b/>
          <w:bCs/>
          <w:u w:val="single"/>
          <w:lang w:val="en-US"/>
        </w:rPr>
        <w:t>Akyurt</w:t>
      </w:r>
      <w:proofErr w:type="spellEnd"/>
      <w:r w:rsidRPr="000A69AB">
        <w:rPr>
          <w:rStyle w:val="Emphasis"/>
          <w:rFonts w:ascii="Calibri" w:hAnsi="Calibri" w:cs="Calibri"/>
          <w:b/>
          <w:bCs/>
          <w:u w:val="single"/>
          <w:lang w:val="en-US"/>
        </w:rPr>
        <w:t xml:space="preserve"> Campus (MEOS/AGS):</w:t>
      </w:r>
      <w:r w:rsidRPr="000A69AB">
        <w:rPr>
          <w:rFonts w:ascii="Calibri" w:hAnsi="Calibri" w:cs="Calibri"/>
          <w:lang w:val="en-US"/>
        </w:rPr>
        <w:br/>
      </w:r>
      <w:r w:rsidRPr="000A69AB">
        <w:rPr>
          <w:rStyle w:val="Strong"/>
          <w:rFonts w:ascii="Calibri" w:hAnsi="Calibri" w:cs="Calibri"/>
          <w:lang w:val="en-US"/>
        </w:rPr>
        <w:t xml:space="preserve"> </w:t>
      </w:r>
      <w:r w:rsidRPr="000A69AB">
        <w:rPr>
          <w:rStyle w:val="Strong"/>
          <w:rFonts w:ascii="Calibri" w:hAnsi="Calibri" w:cs="Calibri"/>
          <w:lang w:val="en-US"/>
        </w:rPr>
        <w:tab/>
        <w:t>Adress:</w:t>
      </w:r>
      <w:r w:rsidRPr="000A69AB">
        <w:rPr>
          <w:rFonts w:ascii="Calibri" w:hAnsi="Calibri" w:cs="Calibri"/>
          <w:lang w:val="en-US"/>
        </w:rPr>
        <w:t xml:space="preserve"> </w:t>
      </w:r>
      <w:proofErr w:type="spellStart"/>
      <w:r w:rsidRPr="000A69AB">
        <w:rPr>
          <w:rFonts w:ascii="Calibri" w:hAnsi="Calibri" w:cs="Calibri"/>
          <w:lang w:val="en-US"/>
        </w:rPr>
        <w:t>Balıkhisar</w:t>
      </w:r>
      <w:proofErr w:type="spellEnd"/>
      <w:r w:rsidRPr="000A69AB">
        <w:rPr>
          <w:rFonts w:ascii="Calibri" w:hAnsi="Calibri" w:cs="Calibri"/>
          <w:lang w:val="en-US"/>
        </w:rPr>
        <w:t xml:space="preserve">, Koca Seyit </w:t>
      </w:r>
      <w:proofErr w:type="spellStart"/>
      <w:r w:rsidRPr="000A69AB">
        <w:rPr>
          <w:rFonts w:ascii="Calibri" w:hAnsi="Calibri" w:cs="Calibri"/>
          <w:lang w:val="en-US"/>
        </w:rPr>
        <w:t>Onbaşı</w:t>
      </w:r>
      <w:proofErr w:type="spellEnd"/>
      <w:r w:rsidRPr="000A69AB">
        <w:rPr>
          <w:rFonts w:ascii="Calibri" w:hAnsi="Calibri" w:cs="Calibri"/>
          <w:lang w:val="en-US"/>
        </w:rPr>
        <w:t xml:space="preserve"> Sk. No:1, 06750 </w:t>
      </w:r>
      <w:proofErr w:type="spellStart"/>
      <w:r w:rsidRPr="000A69AB">
        <w:rPr>
          <w:rFonts w:ascii="Calibri" w:hAnsi="Calibri" w:cs="Calibri"/>
          <w:lang w:val="en-US"/>
        </w:rPr>
        <w:t>Akyurt</w:t>
      </w:r>
      <w:proofErr w:type="spellEnd"/>
      <w:r w:rsidRPr="000A69AB">
        <w:rPr>
          <w:rFonts w:ascii="Calibri" w:hAnsi="Calibri" w:cs="Calibri"/>
          <w:lang w:val="en-US"/>
        </w:rPr>
        <w:t xml:space="preserve"> / ANKARA</w:t>
      </w:r>
      <w:r w:rsidRPr="000A69AB">
        <w:rPr>
          <w:rFonts w:ascii="Calibri" w:hAnsi="Calibri" w:cs="Calibri"/>
          <w:lang w:val="en-US"/>
        </w:rPr>
        <w:br/>
      </w:r>
      <w:r w:rsidRPr="000A69AB">
        <w:rPr>
          <w:rStyle w:val="Strong"/>
          <w:rFonts w:ascii="Calibri" w:hAnsi="Calibri" w:cs="Calibri"/>
          <w:lang w:val="en-US"/>
        </w:rPr>
        <w:t xml:space="preserve"> </w:t>
      </w:r>
      <w:r w:rsidRPr="000A69AB">
        <w:rPr>
          <w:rStyle w:val="Strong"/>
          <w:rFonts w:ascii="Calibri" w:hAnsi="Calibri" w:cs="Calibri"/>
          <w:lang w:val="en-US"/>
        </w:rPr>
        <w:tab/>
        <w:t>Phone:</w:t>
      </w:r>
      <w:r w:rsidRPr="000A69AB">
        <w:rPr>
          <w:rFonts w:ascii="Calibri" w:hAnsi="Calibri" w:cs="Calibri"/>
          <w:lang w:val="en-US"/>
        </w:rPr>
        <w:t xml:space="preserve"> +90 (312) 592 10 00</w:t>
      </w:r>
    </w:p>
    <w:p w14:paraId="5B24878C" w14:textId="77777777" w:rsidR="008F63AA" w:rsidRPr="000A69AB" w:rsidRDefault="00AB1502">
      <w:pPr>
        <w:pStyle w:val="NormalWeb"/>
        <w:spacing w:before="280" w:after="280"/>
        <w:rPr>
          <w:rFonts w:ascii="Calibri" w:hAnsi="Calibri" w:cs="Calibri"/>
          <w:lang w:val="en-US"/>
        </w:rPr>
      </w:pPr>
      <w:proofErr w:type="spellStart"/>
      <w:r w:rsidRPr="000A69AB">
        <w:rPr>
          <w:rStyle w:val="Emphasis"/>
          <w:rFonts w:ascii="Calibri" w:hAnsi="Calibri" w:cs="Calibri"/>
          <w:b/>
          <w:bCs/>
          <w:u w:val="single"/>
          <w:lang w:val="en-US"/>
        </w:rPr>
        <w:t>Temelli</w:t>
      </w:r>
      <w:proofErr w:type="spellEnd"/>
      <w:r w:rsidRPr="000A69AB">
        <w:rPr>
          <w:rStyle w:val="Emphasis"/>
          <w:rFonts w:ascii="Calibri" w:hAnsi="Calibri" w:cs="Calibri"/>
          <w:b/>
          <w:bCs/>
          <w:u w:val="single"/>
          <w:lang w:val="en-US"/>
        </w:rPr>
        <w:t xml:space="preserve"> Campus:</w:t>
      </w:r>
      <w:r w:rsidRPr="000A69AB">
        <w:rPr>
          <w:rFonts w:ascii="Calibri" w:hAnsi="Calibri" w:cs="Calibri"/>
          <w:lang w:val="en-US"/>
        </w:rPr>
        <w:br/>
      </w:r>
      <w:r w:rsidRPr="000A69AB">
        <w:rPr>
          <w:rStyle w:val="Strong"/>
          <w:rFonts w:ascii="Calibri" w:hAnsi="Calibri" w:cs="Calibri"/>
          <w:lang w:val="en-US"/>
        </w:rPr>
        <w:t xml:space="preserve"> </w:t>
      </w:r>
      <w:r w:rsidRPr="000A69AB">
        <w:rPr>
          <w:rStyle w:val="Strong"/>
          <w:rFonts w:ascii="Calibri" w:hAnsi="Calibri" w:cs="Calibri"/>
          <w:lang w:val="en-US"/>
        </w:rPr>
        <w:tab/>
        <w:t>Adress:</w:t>
      </w:r>
      <w:r w:rsidRPr="000A69AB">
        <w:rPr>
          <w:rFonts w:ascii="Calibri" w:hAnsi="Calibri" w:cs="Calibri"/>
          <w:lang w:val="en-US"/>
        </w:rPr>
        <w:t xml:space="preserve"> </w:t>
      </w:r>
      <w:proofErr w:type="spellStart"/>
      <w:r w:rsidRPr="000A69AB">
        <w:rPr>
          <w:rFonts w:ascii="Calibri" w:hAnsi="Calibri" w:cs="Calibri"/>
          <w:lang w:val="en-US"/>
        </w:rPr>
        <w:t>Başkent</w:t>
      </w:r>
      <w:proofErr w:type="spellEnd"/>
      <w:r w:rsidRPr="000A69AB">
        <w:rPr>
          <w:rFonts w:ascii="Calibri" w:hAnsi="Calibri" w:cs="Calibri"/>
          <w:lang w:val="en-US"/>
        </w:rPr>
        <w:t xml:space="preserve"> OSB </w:t>
      </w:r>
      <w:proofErr w:type="spellStart"/>
      <w:r w:rsidRPr="000A69AB">
        <w:rPr>
          <w:rFonts w:ascii="Calibri" w:hAnsi="Calibri" w:cs="Calibri"/>
          <w:lang w:val="en-US"/>
        </w:rPr>
        <w:t>Şadi</w:t>
      </w:r>
      <w:proofErr w:type="spellEnd"/>
      <w:r w:rsidRPr="000A69AB">
        <w:rPr>
          <w:rFonts w:ascii="Calibri" w:hAnsi="Calibri" w:cs="Calibri"/>
          <w:lang w:val="en-US"/>
        </w:rPr>
        <w:t xml:space="preserve"> Türk </w:t>
      </w:r>
      <w:proofErr w:type="spellStart"/>
      <w:r w:rsidRPr="000A69AB">
        <w:rPr>
          <w:rFonts w:ascii="Calibri" w:hAnsi="Calibri" w:cs="Calibri"/>
          <w:lang w:val="en-US"/>
        </w:rPr>
        <w:t>Bulvarı</w:t>
      </w:r>
      <w:proofErr w:type="spellEnd"/>
      <w:r w:rsidRPr="000A69AB">
        <w:rPr>
          <w:rFonts w:ascii="Calibri" w:hAnsi="Calibri" w:cs="Calibri"/>
          <w:lang w:val="en-US"/>
        </w:rPr>
        <w:t xml:space="preserve"> No:18/A, 06909 </w:t>
      </w:r>
      <w:proofErr w:type="spellStart"/>
      <w:r w:rsidRPr="000A69AB">
        <w:rPr>
          <w:rFonts w:ascii="Calibri" w:hAnsi="Calibri" w:cs="Calibri"/>
          <w:lang w:val="en-US"/>
        </w:rPr>
        <w:t>Malıköy</w:t>
      </w:r>
      <w:proofErr w:type="spellEnd"/>
      <w:r w:rsidRPr="000A69AB">
        <w:rPr>
          <w:rFonts w:ascii="Calibri" w:hAnsi="Calibri" w:cs="Calibri"/>
          <w:lang w:val="en-US"/>
        </w:rPr>
        <w:t xml:space="preserve"> - Sincan / ANKARA</w:t>
      </w:r>
      <w:r w:rsidRPr="000A69AB">
        <w:rPr>
          <w:rFonts w:ascii="Calibri" w:hAnsi="Calibri" w:cs="Calibri"/>
          <w:lang w:val="en-US"/>
        </w:rPr>
        <w:br/>
      </w:r>
      <w:r w:rsidRPr="000A69AB">
        <w:rPr>
          <w:rStyle w:val="Strong"/>
          <w:rFonts w:ascii="Calibri" w:hAnsi="Calibri" w:cs="Calibri"/>
          <w:lang w:val="en-US"/>
        </w:rPr>
        <w:t xml:space="preserve"> </w:t>
      </w:r>
      <w:r w:rsidRPr="000A69AB">
        <w:rPr>
          <w:rStyle w:val="Strong"/>
          <w:rFonts w:ascii="Calibri" w:hAnsi="Calibri" w:cs="Calibri"/>
          <w:lang w:val="en-US"/>
        </w:rPr>
        <w:tab/>
        <w:t>Phone:</w:t>
      </w:r>
      <w:r w:rsidRPr="000A69AB">
        <w:rPr>
          <w:rFonts w:ascii="Calibri" w:hAnsi="Calibri" w:cs="Calibri"/>
          <w:lang w:val="en-US"/>
        </w:rPr>
        <w:t xml:space="preserve"> +90 (312) 592 12 01</w:t>
      </w:r>
    </w:p>
    <w:p w14:paraId="2370EAB7" w14:textId="77777777" w:rsidR="008F63AA" w:rsidRPr="000A69AB" w:rsidRDefault="00AB1502">
      <w:pPr>
        <w:pStyle w:val="NormalWeb"/>
        <w:spacing w:before="280" w:after="280"/>
        <w:rPr>
          <w:rFonts w:ascii="Calibri" w:hAnsi="Calibri" w:cs="Calibri"/>
          <w:lang w:val="en-US"/>
        </w:rPr>
      </w:pPr>
      <w:proofErr w:type="spellStart"/>
      <w:r w:rsidRPr="000A69AB">
        <w:rPr>
          <w:rStyle w:val="Emphasis"/>
          <w:rFonts w:ascii="Calibri" w:hAnsi="Calibri" w:cs="Calibri"/>
          <w:b/>
          <w:bCs/>
          <w:u w:val="single"/>
          <w:lang w:val="en-US"/>
        </w:rPr>
        <w:t>Teknopark</w:t>
      </w:r>
      <w:proofErr w:type="spellEnd"/>
      <w:r w:rsidRPr="000A69AB">
        <w:rPr>
          <w:rStyle w:val="Emphasis"/>
          <w:rFonts w:ascii="Calibri" w:hAnsi="Calibri" w:cs="Calibri"/>
          <w:b/>
          <w:bCs/>
          <w:u w:val="single"/>
          <w:lang w:val="en-US"/>
        </w:rPr>
        <w:t xml:space="preserve"> Istanbul:</w:t>
      </w:r>
      <w:r w:rsidRPr="000A69AB">
        <w:rPr>
          <w:rFonts w:ascii="Calibri" w:hAnsi="Calibri" w:cs="Calibri"/>
          <w:lang w:val="en-US"/>
        </w:rPr>
        <w:br/>
      </w:r>
      <w:r w:rsidRPr="000A69AB">
        <w:rPr>
          <w:rStyle w:val="Strong"/>
          <w:rFonts w:ascii="Calibri" w:hAnsi="Calibri" w:cs="Calibri"/>
          <w:lang w:val="en-US"/>
        </w:rPr>
        <w:t xml:space="preserve"> </w:t>
      </w:r>
      <w:r w:rsidRPr="000A69AB">
        <w:rPr>
          <w:rStyle w:val="Strong"/>
          <w:rFonts w:ascii="Calibri" w:hAnsi="Calibri" w:cs="Calibri"/>
          <w:lang w:val="en-US"/>
        </w:rPr>
        <w:tab/>
        <w:t>Adress:</w:t>
      </w:r>
      <w:r w:rsidRPr="000A69AB">
        <w:rPr>
          <w:rFonts w:ascii="Calibri" w:hAnsi="Calibri" w:cs="Calibri"/>
          <w:lang w:val="en-US"/>
        </w:rPr>
        <w:t xml:space="preserve"> ASELSAN </w:t>
      </w:r>
      <w:proofErr w:type="spellStart"/>
      <w:r w:rsidRPr="000A69AB">
        <w:rPr>
          <w:rFonts w:ascii="Calibri" w:hAnsi="Calibri" w:cs="Calibri"/>
          <w:lang w:val="en-US"/>
        </w:rPr>
        <w:t>Teknopark</w:t>
      </w:r>
      <w:proofErr w:type="spellEnd"/>
      <w:r w:rsidRPr="000A69AB">
        <w:rPr>
          <w:rFonts w:ascii="Calibri" w:hAnsi="Calibri" w:cs="Calibri"/>
          <w:lang w:val="en-US"/>
        </w:rPr>
        <w:t xml:space="preserve">, Sanayi </w:t>
      </w:r>
      <w:proofErr w:type="spellStart"/>
      <w:r w:rsidRPr="000A69AB">
        <w:rPr>
          <w:rFonts w:ascii="Calibri" w:hAnsi="Calibri" w:cs="Calibri"/>
          <w:lang w:val="en-US"/>
        </w:rPr>
        <w:t>Mahallesi</w:t>
      </w:r>
      <w:proofErr w:type="spellEnd"/>
      <w:r w:rsidRPr="000A69AB">
        <w:rPr>
          <w:rFonts w:ascii="Calibri" w:hAnsi="Calibri" w:cs="Calibri"/>
          <w:lang w:val="en-US"/>
        </w:rPr>
        <w:t xml:space="preserve">, </w:t>
      </w:r>
      <w:proofErr w:type="spellStart"/>
      <w:r w:rsidRPr="000A69AB">
        <w:rPr>
          <w:rFonts w:ascii="Calibri" w:hAnsi="Calibri" w:cs="Calibri"/>
          <w:lang w:val="en-US"/>
        </w:rPr>
        <w:t>Teknopark</w:t>
      </w:r>
      <w:proofErr w:type="spellEnd"/>
      <w:r w:rsidRPr="000A69AB">
        <w:rPr>
          <w:rFonts w:ascii="Calibri" w:hAnsi="Calibri" w:cs="Calibri"/>
          <w:lang w:val="en-US"/>
        </w:rPr>
        <w:t xml:space="preserve"> </w:t>
      </w:r>
      <w:proofErr w:type="spellStart"/>
      <w:r w:rsidRPr="000A69AB">
        <w:rPr>
          <w:rFonts w:ascii="Calibri" w:hAnsi="Calibri" w:cs="Calibri"/>
          <w:lang w:val="en-US"/>
        </w:rPr>
        <w:t>Bulvarı</w:t>
      </w:r>
      <w:proofErr w:type="spellEnd"/>
      <w:r w:rsidRPr="000A69AB">
        <w:rPr>
          <w:rFonts w:ascii="Calibri" w:hAnsi="Calibri" w:cs="Calibri"/>
          <w:lang w:val="en-US"/>
        </w:rPr>
        <w:t xml:space="preserve"> No:1/10B, 34906 </w:t>
      </w:r>
      <w:proofErr w:type="spellStart"/>
      <w:r w:rsidRPr="000A69AB">
        <w:rPr>
          <w:rFonts w:ascii="Calibri" w:hAnsi="Calibri" w:cs="Calibri"/>
          <w:lang w:val="en-US"/>
        </w:rPr>
        <w:t>Pendik</w:t>
      </w:r>
      <w:proofErr w:type="spellEnd"/>
      <w:r w:rsidRPr="000A69AB">
        <w:rPr>
          <w:rFonts w:ascii="Calibri" w:hAnsi="Calibri" w:cs="Calibri"/>
          <w:lang w:val="en-US"/>
        </w:rPr>
        <w:t xml:space="preserve"> / İSTANBUL, Türkiye</w:t>
      </w:r>
      <w:r w:rsidRPr="000A69AB">
        <w:rPr>
          <w:rFonts w:ascii="Calibri" w:hAnsi="Calibri" w:cs="Calibri"/>
          <w:lang w:val="en-US"/>
        </w:rPr>
        <w:br/>
      </w:r>
      <w:r w:rsidRPr="000A69AB">
        <w:rPr>
          <w:rStyle w:val="Strong"/>
          <w:rFonts w:ascii="Calibri" w:hAnsi="Calibri" w:cs="Calibri"/>
          <w:lang w:val="en-US"/>
        </w:rPr>
        <w:t xml:space="preserve"> </w:t>
      </w:r>
      <w:r w:rsidRPr="000A69AB">
        <w:rPr>
          <w:rStyle w:val="Strong"/>
          <w:rFonts w:ascii="Calibri" w:hAnsi="Calibri" w:cs="Calibri"/>
          <w:lang w:val="en-US"/>
        </w:rPr>
        <w:tab/>
        <w:t>Phone:</w:t>
      </w:r>
      <w:r w:rsidRPr="000A69AB">
        <w:rPr>
          <w:rFonts w:ascii="Calibri" w:hAnsi="Calibri" w:cs="Calibri"/>
          <w:lang w:val="en-US"/>
        </w:rPr>
        <w:t xml:space="preserve"> +90 (312) 592 10 00</w:t>
      </w:r>
    </w:p>
    <w:p w14:paraId="3DE934B0" w14:textId="77777777" w:rsidR="008F63AA" w:rsidRPr="000A69AB" w:rsidRDefault="00AB1502">
      <w:pPr>
        <w:pStyle w:val="NormalWeb"/>
        <w:spacing w:before="280" w:after="280"/>
        <w:rPr>
          <w:rFonts w:ascii="Calibri" w:hAnsi="Calibri" w:cs="Calibri"/>
          <w:lang w:val="en-US"/>
        </w:rPr>
      </w:pPr>
      <w:r w:rsidRPr="000A69AB">
        <w:rPr>
          <w:rStyle w:val="Emphasis"/>
          <w:rFonts w:ascii="Calibri" w:hAnsi="Calibri" w:cs="Calibri"/>
          <w:b/>
          <w:bCs/>
          <w:u w:val="single"/>
          <w:lang w:val="en-US"/>
        </w:rPr>
        <w:t>METU Technopark:</w:t>
      </w:r>
      <w:r w:rsidRPr="000A69AB">
        <w:rPr>
          <w:rFonts w:ascii="Calibri" w:hAnsi="Calibri" w:cs="Calibri"/>
          <w:lang w:val="en-US"/>
        </w:rPr>
        <w:br/>
      </w:r>
      <w:r w:rsidRPr="000A69AB">
        <w:rPr>
          <w:rStyle w:val="Strong"/>
          <w:rFonts w:ascii="Calibri" w:hAnsi="Calibri" w:cs="Calibri"/>
          <w:lang w:val="en-US"/>
        </w:rPr>
        <w:t xml:space="preserve"> </w:t>
      </w:r>
      <w:r w:rsidRPr="000A69AB">
        <w:rPr>
          <w:rStyle w:val="Strong"/>
          <w:rFonts w:ascii="Calibri" w:hAnsi="Calibri" w:cs="Calibri"/>
          <w:lang w:val="en-US"/>
        </w:rPr>
        <w:tab/>
        <w:t>Adress:</w:t>
      </w:r>
      <w:r w:rsidRPr="000A69AB">
        <w:rPr>
          <w:rFonts w:ascii="Calibri" w:hAnsi="Calibri" w:cs="Calibri"/>
          <w:lang w:val="en-US"/>
        </w:rPr>
        <w:t xml:space="preserve"> İhsan </w:t>
      </w:r>
      <w:proofErr w:type="spellStart"/>
      <w:r w:rsidRPr="000A69AB">
        <w:rPr>
          <w:rFonts w:ascii="Calibri" w:hAnsi="Calibri" w:cs="Calibri"/>
          <w:lang w:val="en-US"/>
        </w:rPr>
        <w:t>Doğramacı</w:t>
      </w:r>
      <w:proofErr w:type="spellEnd"/>
      <w:r w:rsidRPr="000A69AB">
        <w:rPr>
          <w:rFonts w:ascii="Calibri" w:hAnsi="Calibri" w:cs="Calibri"/>
          <w:lang w:val="en-US"/>
        </w:rPr>
        <w:t xml:space="preserve"> </w:t>
      </w:r>
      <w:proofErr w:type="spellStart"/>
      <w:r w:rsidRPr="000A69AB">
        <w:rPr>
          <w:rFonts w:ascii="Calibri" w:hAnsi="Calibri" w:cs="Calibri"/>
          <w:lang w:val="en-US"/>
        </w:rPr>
        <w:t>Blv</w:t>
      </w:r>
      <w:proofErr w:type="spellEnd"/>
      <w:r w:rsidRPr="000A69AB">
        <w:rPr>
          <w:rFonts w:ascii="Calibri" w:hAnsi="Calibri" w:cs="Calibri"/>
          <w:lang w:val="en-US"/>
        </w:rPr>
        <w:t xml:space="preserve">. </w:t>
      </w:r>
      <w:proofErr w:type="spellStart"/>
      <w:r w:rsidRPr="000A69AB">
        <w:rPr>
          <w:rFonts w:ascii="Calibri" w:hAnsi="Calibri" w:cs="Calibri"/>
          <w:lang w:val="en-US"/>
        </w:rPr>
        <w:t>Üniversiteler</w:t>
      </w:r>
      <w:proofErr w:type="spellEnd"/>
      <w:r w:rsidRPr="000A69AB">
        <w:rPr>
          <w:rFonts w:ascii="Calibri" w:hAnsi="Calibri" w:cs="Calibri"/>
          <w:lang w:val="en-US"/>
        </w:rPr>
        <w:t xml:space="preserve"> Mah. No:31-1, ODTÜ TEKNOKENT, 06800 Çankaya / ANKARA</w:t>
      </w:r>
      <w:r w:rsidRPr="000A69AB">
        <w:rPr>
          <w:rFonts w:ascii="Calibri" w:hAnsi="Calibri" w:cs="Calibri"/>
          <w:lang w:val="en-US"/>
        </w:rPr>
        <w:br/>
      </w:r>
      <w:r w:rsidRPr="000A69AB">
        <w:rPr>
          <w:rStyle w:val="Strong"/>
          <w:rFonts w:ascii="Calibri" w:hAnsi="Calibri" w:cs="Calibri"/>
          <w:lang w:val="en-US"/>
        </w:rPr>
        <w:t xml:space="preserve"> </w:t>
      </w:r>
      <w:r w:rsidRPr="000A69AB">
        <w:rPr>
          <w:rStyle w:val="Strong"/>
          <w:rFonts w:ascii="Calibri" w:hAnsi="Calibri" w:cs="Calibri"/>
          <w:lang w:val="en-US"/>
        </w:rPr>
        <w:tab/>
        <w:t>Phone:</w:t>
      </w:r>
      <w:r w:rsidRPr="000A69AB">
        <w:rPr>
          <w:rFonts w:ascii="Calibri" w:hAnsi="Calibri" w:cs="Calibri"/>
          <w:lang w:val="en-US"/>
        </w:rPr>
        <w:t xml:space="preserve"> +90 (312) 987 35 00</w:t>
      </w:r>
    </w:p>
    <w:p w14:paraId="36972558" w14:textId="77777777" w:rsidR="008F63AA" w:rsidRPr="000A69AB" w:rsidRDefault="00AB1502">
      <w:pPr>
        <w:pStyle w:val="NormalWeb"/>
        <w:spacing w:before="280" w:after="280"/>
        <w:rPr>
          <w:rFonts w:ascii="Calibri" w:hAnsi="Calibri" w:cs="Calibri"/>
          <w:lang w:val="en-US"/>
        </w:rPr>
      </w:pPr>
      <w:proofErr w:type="spellStart"/>
      <w:r w:rsidRPr="000A69AB">
        <w:rPr>
          <w:rStyle w:val="Emphasis"/>
          <w:rFonts w:ascii="Calibri" w:hAnsi="Calibri" w:cs="Calibri"/>
          <w:b/>
          <w:bCs/>
          <w:u w:val="single"/>
          <w:lang w:val="en-US"/>
        </w:rPr>
        <w:t>Hacettepe</w:t>
      </w:r>
      <w:proofErr w:type="spellEnd"/>
      <w:r w:rsidRPr="000A69AB">
        <w:rPr>
          <w:rStyle w:val="Emphasis"/>
          <w:rFonts w:ascii="Calibri" w:hAnsi="Calibri" w:cs="Calibri"/>
          <w:b/>
          <w:bCs/>
          <w:u w:val="single"/>
          <w:lang w:val="en-US"/>
        </w:rPr>
        <w:t xml:space="preserve"> Technopark:</w:t>
      </w:r>
      <w:r w:rsidRPr="000A69AB">
        <w:rPr>
          <w:rFonts w:ascii="Calibri" w:hAnsi="Calibri" w:cs="Calibri"/>
          <w:lang w:val="en-US"/>
        </w:rPr>
        <w:br/>
      </w:r>
      <w:r w:rsidRPr="000A69AB">
        <w:rPr>
          <w:rStyle w:val="Strong"/>
          <w:rFonts w:ascii="Calibri" w:hAnsi="Calibri" w:cs="Calibri"/>
          <w:lang w:val="en-US"/>
        </w:rPr>
        <w:t xml:space="preserve"> </w:t>
      </w:r>
      <w:r w:rsidRPr="000A69AB">
        <w:rPr>
          <w:rStyle w:val="Strong"/>
          <w:rFonts w:ascii="Calibri" w:hAnsi="Calibri" w:cs="Calibri"/>
          <w:lang w:val="en-US"/>
        </w:rPr>
        <w:tab/>
        <w:t>Adress:</w:t>
      </w:r>
      <w:r w:rsidRPr="000A69AB">
        <w:rPr>
          <w:rFonts w:ascii="Calibri" w:hAnsi="Calibri" w:cs="Calibri"/>
          <w:lang w:val="en-US"/>
        </w:rPr>
        <w:t xml:space="preserve"> </w:t>
      </w:r>
      <w:proofErr w:type="spellStart"/>
      <w:r w:rsidRPr="000A69AB">
        <w:rPr>
          <w:rFonts w:ascii="Calibri" w:hAnsi="Calibri" w:cs="Calibri"/>
          <w:lang w:val="en-US"/>
        </w:rPr>
        <w:t>Üniversiteler</w:t>
      </w:r>
      <w:proofErr w:type="spellEnd"/>
      <w:r w:rsidRPr="000A69AB">
        <w:rPr>
          <w:rFonts w:ascii="Calibri" w:hAnsi="Calibri" w:cs="Calibri"/>
          <w:lang w:val="en-US"/>
        </w:rPr>
        <w:t xml:space="preserve"> Mahallesi, 1596. Cadde, </w:t>
      </w:r>
      <w:proofErr w:type="spellStart"/>
      <w:r w:rsidRPr="000A69AB">
        <w:rPr>
          <w:rFonts w:ascii="Calibri" w:hAnsi="Calibri" w:cs="Calibri"/>
          <w:lang w:val="en-US"/>
        </w:rPr>
        <w:t>Hacettepe</w:t>
      </w:r>
      <w:proofErr w:type="spellEnd"/>
      <w:r w:rsidRPr="000A69AB">
        <w:rPr>
          <w:rFonts w:ascii="Calibri" w:hAnsi="Calibri" w:cs="Calibri"/>
          <w:lang w:val="en-US"/>
        </w:rPr>
        <w:t xml:space="preserve"> </w:t>
      </w:r>
      <w:proofErr w:type="spellStart"/>
      <w:r w:rsidRPr="000A69AB">
        <w:rPr>
          <w:rFonts w:ascii="Calibri" w:hAnsi="Calibri" w:cs="Calibri"/>
          <w:lang w:val="en-US"/>
        </w:rPr>
        <w:t>Teknokent</w:t>
      </w:r>
      <w:proofErr w:type="spellEnd"/>
      <w:r w:rsidRPr="000A69AB">
        <w:rPr>
          <w:rFonts w:ascii="Calibri" w:hAnsi="Calibri" w:cs="Calibri"/>
          <w:lang w:val="en-US"/>
        </w:rPr>
        <w:t xml:space="preserve"> 6. </w:t>
      </w:r>
      <w:proofErr w:type="spellStart"/>
      <w:r w:rsidRPr="000A69AB">
        <w:rPr>
          <w:rFonts w:ascii="Calibri" w:hAnsi="Calibri" w:cs="Calibri"/>
          <w:lang w:val="en-US"/>
        </w:rPr>
        <w:t>Ar</w:t>
      </w:r>
      <w:proofErr w:type="spellEnd"/>
      <w:r w:rsidRPr="000A69AB">
        <w:rPr>
          <w:rFonts w:ascii="Calibri" w:hAnsi="Calibri" w:cs="Calibri"/>
          <w:lang w:val="en-US"/>
        </w:rPr>
        <w:t xml:space="preserve">-Ge C Blok No:6C/82, </w:t>
      </w:r>
      <w:proofErr w:type="spellStart"/>
      <w:r w:rsidRPr="000A69AB">
        <w:rPr>
          <w:rFonts w:ascii="Calibri" w:hAnsi="Calibri" w:cs="Calibri"/>
          <w:lang w:val="en-US"/>
        </w:rPr>
        <w:t>Beytepe</w:t>
      </w:r>
      <w:proofErr w:type="spellEnd"/>
      <w:r w:rsidRPr="000A69AB">
        <w:rPr>
          <w:rFonts w:ascii="Calibri" w:hAnsi="Calibri" w:cs="Calibri"/>
          <w:lang w:val="en-US"/>
        </w:rPr>
        <w:t xml:space="preserve"> Çankaya / ANKARA</w:t>
      </w:r>
      <w:r w:rsidRPr="000A69AB">
        <w:rPr>
          <w:rFonts w:ascii="Calibri" w:hAnsi="Calibri" w:cs="Calibri"/>
          <w:lang w:val="en-US"/>
        </w:rPr>
        <w:br/>
      </w:r>
      <w:r w:rsidRPr="000A69AB">
        <w:rPr>
          <w:rStyle w:val="Strong"/>
          <w:rFonts w:ascii="Calibri" w:hAnsi="Calibri" w:cs="Calibri"/>
          <w:lang w:val="en-US"/>
        </w:rPr>
        <w:t xml:space="preserve"> </w:t>
      </w:r>
      <w:r w:rsidRPr="000A69AB">
        <w:rPr>
          <w:rStyle w:val="Strong"/>
          <w:rFonts w:ascii="Calibri" w:hAnsi="Calibri" w:cs="Calibri"/>
          <w:lang w:val="en-US"/>
        </w:rPr>
        <w:tab/>
        <w:t>Phone:</w:t>
      </w:r>
      <w:r w:rsidRPr="000A69AB">
        <w:rPr>
          <w:rFonts w:ascii="Calibri" w:hAnsi="Calibri" w:cs="Calibri"/>
          <w:lang w:val="en-US"/>
        </w:rPr>
        <w:t xml:space="preserve"> +90 (312) 297 71 62</w:t>
      </w:r>
    </w:p>
    <w:p w14:paraId="5F807FE7" w14:textId="77777777" w:rsidR="008F63AA" w:rsidRPr="000A69AB" w:rsidRDefault="00AB1502">
      <w:pPr>
        <w:rPr>
          <w:rFonts w:ascii="Calibri" w:hAnsi="Calibri" w:cs="Calibri"/>
          <w:b/>
          <w:bCs/>
          <w:sz w:val="28"/>
          <w:szCs w:val="28"/>
        </w:rPr>
      </w:pPr>
      <w:r w:rsidRPr="000A69AB">
        <w:rPr>
          <w:rFonts w:ascii="Calibri" w:hAnsi="Calibri" w:cs="Calibri"/>
          <w:b/>
          <w:bCs/>
          <w:sz w:val="24"/>
          <w:szCs w:val="24"/>
        </w:rPr>
        <w:tab/>
      </w:r>
      <w:r w:rsidRPr="000A69AB">
        <w:rPr>
          <w:rFonts w:ascii="Calibri" w:hAnsi="Calibri" w:cs="Calibri"/>
          <w:b/>
          <w:bCs/>
          <w:sz w:val="28"/>
          <w:szCs w:val="28"/>
        </w:rPr>
        <w:t>2.3 General Description of Company</w:t>
      </w:r>
    </w:p>
    <w:p w14:paraId="5FB7A013" w14:textId="77777777" w:rsidR="008F63AA" w:rsidRPr="000A69AB" w:rsidRDefault="00AB1502">
      <w:pPr>
        <w:rPr>
          <w:rFonts w:ascii="Calibri" w:hAnsi="Calibri" w:cs="Calibri"/>
          <w:b/>
          <w:bCs/>
          <w:sz w:val="24"/>
          <w:szCs w:val="24"/>
        </w:rPr>
      </w:pPr>
      <w:r w:rsidRPr="000A69AB">
        <w:rPr>
          <w:rFonts w:ascii="Calibri" w:hAnsi="Calibri" w:cs="Calibri"/>
          <w:b/>
          <w:bCs/>
          <w:sz w:val="24"/>
          <w:szCs w:val="24"/>
        </w:rPr>
        <w:tab/>
        <w:t>2.3.1 Organizational Structure [1]</w:t>
      </w:r>
    </w:p>
    <w:p w14:paraId="2284ECF8" w14:textId="77777777" w:rsidR="008F63AA" w:rsidRPr="000A69AB" w:rsidRDefault="00AB1502">
      <w:pPr>
        <w:ind w:firstLine="720"/>
        <w:rPr>
          <w:rFonts w:ascii="Calibri" w:hAnsi="Calibri" w:cs="Calibri"/>
          <w:b/>
          <w:bCs/>
        </w:rPr>
      </w:pPr>
      <w:r w:rsidRPr="000A69AB">
        <w:rPr>
          <w:rFonts w:ascii="Calibri" w:hAnsi="Calibri" w:cs="Calibri"/>
        </w:rPr>
        <w:lastRenderedPageBreak/>
        <w:t>In</w:t>
      </w:r>
      <w:r w:rsidRPr="000A69AB">
        <w:rPr>
          <w:rFonts w:ascii="Calibri" w:hAnsi="Calibri" w:cs="Calibri"/>
          <w:spacing w:val="-4"/>
        </w:rPr>
        <w:t xml:space="preserve"> </w:t>
      </w:r>
      <w:r w:rsidRPr="000A69AB">
        <w:rPr>
          <w:rFonts w:ascii="Calibri" w:hAnsi="Calibri" w:cs="Calibri"/>
          <w:i/>
        </w:rPr>
        <w:t>Figure</w:t>
      </w:r>
      <w:r w:rsidRPr="000A69AB">
        <w:rPr>
          <w:rFonts w:ascii="Calibri" w:hAnsi="Calibri" w:cs="Calibri"/>
          <w:i/>
          <w:spacing w:val="-4"/>
        </w:rPr>
        <w:t xml:space="preserve"> </w:t>
      </w:r>
      <w:r w:rsidRPr="000A69AB">
        <w:rPr>
          <w:rFonts w:ascii="Calibri" w:hAnsi="Calibri" w:cs="Calibri"/>
          <w:i/>
        </w:rPr>
        <w:t>1</w:t>
      </w:r>
      <w:r w:rsidRPr="000A69AB">
        <w:rPr>
          <w:rFonts w:ascii="Calibri" w:hAnsi="Calibri" w:cs="Calibri"/>
        </w:rPr>
        <w:t>,</w:t>
      </w:r>
      <w:r w:rsidRPr="000A69AB">
        <w:rPr>
          <w:rFonts w:ascii="Calibri" w:hAnsi="Calibri" w:cs="Calibri"/>
          <w:spacing w:val="-4"/>
        </w:rPr>
        <w:t xml:space="preserve"> </w:t>
      </w:r>
      <w:r w:rsidRPr="000A69AB">
        <w:rPr>
          <w:rFonts w:ascii="Calibri" w:hAnsi="Calibri" w:cs="Calibri"/>
        </w:rPr>
        <w:t>you</w:t>
      </w:r>
      <w:r w:rsidRPr="000A69AB">
        <w:rPr>
          <w:rFonts w:ascii="Calibri" w:hAnsi="Calibri" w:cs="Calibri"/>
          <w:spacing w:val="-3"/>
        </w:rPr>
        <w:t xml:space="preserve"> </w:t>
      </w:r>
      <w:r w:rsidRPr="000A69AB">
        <w:rPr>
          <w:rFonts w:ascii="Calibri" w:hAnsi="Calibri" w:cs="Calibri"/>
        </w:rPr>
        <w:t>can</w:t>
      </w:r>
      <w:r w:rsidRPr="000A69AB">
        <w:rPr>
          <w:rFonts w:ascii="Calibri" w:hAnsi="Calibri" w:cs="Calibri"/>
          <w:spacing w:val="-5"/>
        </w:rPr>
        <w:t xml:space="preserve"> </w:t>
      </w:r>
      <w:r w:rsidRPr="000A69AB">
        <w:rPr>
          <w:rFonts w:ascii="Calibri" w:hAnsi="Calibri" w:cs="Calibri"/>
        </w:rPr>
        <w:t>see</w:t>
      </w:r>
      <w:r w:rsidRPr="000A69AB">
        <w:rPr>
          <w:rFonts w:ascii="Calibri" w:hAnsi="Calibri" w:cs="Calibri"/>
          <w:spacing w:val="-2"/>
        </w:rPr>
        <w:t xml:space="preserve"> </w:t>
      </w:r>
      <w:r w:rsidRPr="000A69AB">
        <w:rPr>
          <w:rFonts w:ascii="Calibri" w:hAnsi="Calibri" w:cs="Calibri"/>
        </w:rPr>
        <w:t>an</w:t>
      </w:r>
      <w:r w:rsidRPr="000A69AB">
        <w:rPr>
          <w:rFonts w:ascii="Calibri" w:hAnsi="Calibri" w:cs="Calibri"/>
          <w:spacing w:val="-3"/>
        </w:rPr>
        <w:t xml:space="preserve"> </w:t>
      </w:r>
      <w:r w:rsidRPr="000A69AB">
        <w:rPr>
          <w:rFonts w:ascii="Calibri" w:hAnsi="Calibri" w:cs="Calibri"/>
        </w:rPr>
        <w:t>organizational</w:t>
      </w:r>
      <w:r w:rsidRPr="000A69AB">
        <w:rPr>
          <w:rFonts w:ascii="Calibri" w:hAnsi="Calibri" w:cs="Calibri"/>
          <w:spacing w:val="-6"/>
        </w:rPr>
        <w:t xml:space="preserve"> </w:t>
      </w:r>
      <w:r w:rsidRPr="000A69AB">
        <w:rPr>
          <w:rFonts w:ascii="Calibri" w:hAnsi="Calibri" w:cs="Calibri"/>
        </w:rPr>
        <w:t>chart</w:t>
      </w:r>
      <w:r w:rsidRPr="000A69AB">
        <w:rPr>
          <w:rFonts w:ascii="Calibri" w:hAnsi="Calibri" w:cs="Calibri"/>
          <w:spacing w:val="-4"/>
        </w:rPr>
        <w:t xml:space="preserve"> </w:t>
      </w:r>
      <w:r w:rsidRPr="000A69AB">
        <w:rPr>
          <w:rFonts w:ascii="Calibri" w:hAnsi="Calibri" w:cs="Calibri"/>
        </w:rPr>
        <w:t>of</w:t>
      </w:r>
      <w:r w:rsidRPr="000A69AB">
        <w:rPr>
          <w:rFonts w:ascii="Calibri" w:hAnsi="Calibri" w:cs="Calibri"/>
          <w:spacing w:val="-5"/>
        </w:rPr>
        <w:t xml:space="preserve"> </w:t>
      </w:r>
      <w:r w:rsidRPr="000A69AB">
        <w:rPr>
          <w:rFonts w:ascii="Calibri" w:hAnsi="Calibri" w:cs="Calibri"/>
        </w:rPr>
        <w:t>the</w:t>
      </w:r>
      <w:r w:rsidRPr="000A69AB">
        <w:rPr>
          <w:rFonts w:ascii="Calibri" w:hAnsi="Calibri" w:cs="Calibri"/>
          <w:spacing w:val="-3"/>
        </w:rPr>
        <w:t xml:space="preserve"> </w:t>
      </w:r>
      <w:r w:rsidRPr="000A69AB">
        <w:rPr>
          <w:rFonts w:ascii="Calibri" w:hAnsi="Calibri" w:cs="Calibri"/>
        </w:rPr>
        <w:t>company:</w:t>
      </w:r>
    </w:p>
    <w:p w14:paraId="6083A76E" w14:textId="77777777" w:rsidR="008F63AA" w:rsidRPr="000A69AB" w:rsidRDefault="00AB1502">
      <w:pPr>
        <w:jc w:val="center"/>
        <w:rPr>
          <w:rFonts w:ascii="Calibri" w:hAnsi="Calibri" w:cs="Calibri"/>
          <w:b/>
          <w:bCs/>
        </w:rPr>
      </w:pPr>
      <w:r w:rsidRPr="000A69AB">
        <w:rPr>
          <w:noProof/>
        </w:rPr>
        <w:drawing>
          <wp:inline distT="0" distB="0" distL="0" distR="0" wp14:anchorId="5CE2DB62" wp14:editId="06073451">
            <wp:extent cx="4254500" cy="38125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
                    <a:stretch>
                      <a:fillRect/>
                    </a:stretch>
                  </pic:blipFill>
                  <pic:spPr bwMode="auto">
                    <a:xfrm>
                      <a:off x="0" y="0"/>
                      <a:ext cx="4254500" cy="3812540"/>
                    </a:xfrm>
                    <a:prstGeom prst="rect">
                      <a:avLst/>
                    </a:prstGeom>
                    <a:noFill/>
                  </pic:spPr>
                </pic:pic>
              </a:graphicData>
            </a:graphic>
          </wp:inline>
        </w:drawing>
      </w:r>
    </w:p>
    <w:p w14:paraId="35BB0FC9" w14:textId="77777777" w:rsidR="008F63AA" w:rsidRPr="000A69AB" w:rsidRDefault="00AB1502">
      <w:pPr>
        <w:spacing w:before="1"/>
        <w:ind w:left="2160" w:right="2216"/>
        <w:jc w:val="center"/>
        <w:rPr>
          <w:rFonts w:ascii="Calibri" w:hAnsi="Calibri" w:cs="Calibri"/>
          <w:i/>
        </w:rPr>
      </w:pPr>
      <w:r w:rsidRPr="000A69AB">
        <w:rPr>
          <w:rFonts w:ascii="Calibri" w:hAnsi="Calibri" w:cs="Calibri"/>
          <w:i/>
        </w:rPr>
        <w:t>Figure</w:t>
      </w:r>
      <w:r w:rsidRPr="000A69AB">
        <w:rPr>
          <w:rFonts w:ascii="Calibri" w:hAnsi="Calibri" w:cs="Calibri"/>
          <w:i/>
          <w:spacing w:val="-6"/>
        </w:rPr>
        <w:t xml:space="preserve"> </w:t>
      </w:r>
      <w:r w:rsidRPr="000A69AB">
        <w:rPr>
          <w:rFonts w:ascii="Calibri" w:hAnsi="Calibri" w:cs="Calibri"/>
          <w:i/>
        </w:rPr>
        <w:t>1.</w:t>
      </w:r>
      <w:r w:rsidRPr="000A69AB">
        <w:rPr>
          <w:rFonts w:ascii="Calibri" w:hAnsi="Calibri" w:cs="Calibri"/>
          <w:i/>
          <w:spacing w:val="-6"/>
        </w:rPr>
        <w:t xml:space="preserve"> </w:t>
      </w:r>
      <w:r w:rsidRPr="000A69AB">
        <w:rPr>
          <w:rFonts w:ascii="Calibri" w:hAnsi="Calibri" w:cs="Calibri"/>
          <w:i/>
        </w:rPr>
        <w:t>Organizational</w:t>
      </w:r>
      <w:r w:rsidRPr="000A69AB">
        <w:rPr>
          <w:rFonts w:ascii="Calibri" w:hAnsi="Calibri" w:cs="Calibri"/>
          <w:i/>
          <w:spacing w:val="-6"/>
        </w:rPr>
        <w:t xml:space="preserve"> </w:t>
      </w:r>
      <w:r w:rsidRPr="000A69AB">
        <w:rPr>
          <w:rFonts w:ascii="Calibri" w:hAnsi="Calibri" w:cs="Calibri"/>
          <w:i/>
        </w:rPr>
        <w:t>Structure</w:t>
      </w:r>
      <w:r w:rsidRPr="000A69AB">
        <w:rPr>
          <w:rFonts w:ascii="Calibri" w:hAnsi="Calibri" w:cs="Calibri"/>
          <w:i/>
          <w:spacing w:val="-6"/>
        </w:rPr>
        <w:t xml:space="preserve"> </w:t>
      </w:r>
      <w:r w:rsidRPr="000A69AB">
        <w:rPr>
          <w:rFonts w:ascii="Calibri" w:hAnsi="Calibri" w:cs="Calibri"/>
          <w:i/>
        </w:rPr>
        <w:t>Chart</w:t>
      </w:r>
      <w:r w:rsidRPr="000A69AB">
        <w:rPr>
          <w:rFonts w:ascii="Calibri" w:hAnsi="Calibri" w:cs="Calibri"/>
          <w:i/>
          <w:spacing w:val="-6"/>
        </w:rPr>
        <w:t xml:space="preserve"> </w:t>
      </w:r>
      <w:r w:rsidRPr="000A69AB">
        <w:rPr>
          <w:rFonts w:ascii="Calibri" w:hAnsi="Calibri" w:cs="Calibri"/>
          <w:i/>
        </w:rPr>
        <w:t>of</w:t>
      </w:r>
      <w:r w:rsidRPr="000A69AB">
        <w:rPr>
          <w:rFonts w:ascii="Calibri" w:hAnsi="Calibri" w:cs="Calibri"/>
          <w:i/>
          <w:spacing w:val="-9"/>
        </w:rPr>
        <w:t xml:space="preserve"> </w:t>
      </w:r>
      <w:r w:rsidRPr="000A69AB">
        <w:rPr>
          <w:rFonts w:ascii="Calibri" w:hAnsi="Calibri" w:cs="Calibri"/>
          <w:i/>
          <w:spacing w:val="-5"/>
        </w:rPr>
        <w:t>ASELSAN [1]</w:t>
      </w:r>
    </w:p>
    <w:p w14:paraId="64597047" w14:textId="77777777" w:rsidR="008F63AA" w:rsidRPr="000A69AB" w:rsidRDefault="008F63AA">
      <w:pPr>
        <w:rPr>
          <w:rFonts w:ascii="Calibri" w:hAnsi="Calibri" w:cs="Calibri"/>
          <w:b/>
          <w:bCs/>
        </w:rPr>
      </w:pPr>
    </w:p>
    <w:p w14:paraId="563540F6" w14:textId="77777777" w:rsidR="008F63AA" w:rsidRPr="000A69AB" w:rsidRDefault="00AB1502">
      <w:pPr>
        <w:rPr>
          <w:rFonts w:ascii="Calibri" w:hAnsi="Calibri" w:cs="Calibri"/>
          <w:b/>
          <w:bCs/>
          <w:sz w:val="24"/>
          <w:szCs w:val="24"/>
        </w:rPr>
      </w:pPr>
      <w:r w:rsidRPr="000A69AB">
        <w:rPr>
          <w:rFonts w:ascii="Calibri" w:hAnsi="Calibri" w:cs="Calibri"/>
          <w:b/>
          <w:bCs/>
          <w:sz w:val="24"/>
          <w:szCs w:val="24"/>
        </w:rPr>
        <w:tab/>
        <w:t xml:space="preserve">2.3.2 Activities </w:t>
      </w:r>
    </w:p>
    <w:p w14:paraId="540A1028" w14:textId="77777777" w:rsidR="008F63AA" w:rsidRPr="000A69AB" w:rsidRDefault="00AB1502">
      <w:pPr>
        <w:rPr>
          <w:rFonts w:ascii="Calibri" w:hAnsi="Calibri" w:cs="Calibri"/>
          <w:sz w:val="24"/>
          <w:szCs w:val="24"/>
        </w:rPr>
      </w:pPr>
      <w:r w:rsidRPr="000A69AB">
        <w:rPr>
          <w:rFonts w:ascii="Calibri" w:hAnsi="Calibri" w:cs="Calibri"/>
          <w:sz w:val="24"/>
          <w:szCs w:val="24"/>
        </w:rPr>
        <w:t>ASELSAN aims and continues to offer advanced solutions and develop groundbreaking technologies in a wide range of fields. These include:</w:t>
      </w:r>
    </w:p>
    <w:p w14:paraId="211AB2DD" w14:textId="77777777" w:rsidR="008F63AA" w:rsidRPr="000A69AB" w:rsidRDefault="00AB1502">
      <w:pPr>
        <w:numPr>
          <w:ilvl w:val="0"/>
          <w:numId w:val="7"/>
        </w:numPr>
        <w:rPr>
          <w:rFonts w:ascii="Calibri" w:hAnsi="Calibri" w:cs="Calibri"/>
          <w:sz w:val="24"/>
          <w:szCs w:val="24"/>
        </w:rPr>
      </w:pPr>
      <w:r w:rsidRPr="000A69AB">
        <w:rPr>
          <w:rFonts w:ascii="Calibri" w:hAnsi="Calibri" w:cs="Calibri"/>
          <w:sz w:val="24"/>
          <w:szCs w:val="24"/>
        </w:rPr>
        <w:t>Military Technologies: Air defense, radar, electronic warfare, electro-optics, avionics, guidance, land and weapon systems, underwater systems, communication, satellite and space systems, and command-control infrastructures.</w:t>
      </w:r>
    </w:p>
    <w:p w14:paraId="184C8415" w14:textId="77777777" w:rsidR="008F63AA" w:rsidRPr="000A69AB" w:rsidRDefault="00AB1502">
      <w:pPr>
        <w:numPr>
          <w:ilvl w:val="0"/>
          <w:numId w:val="7"/>
        </w:numPr>
        <w:rPr>
          <w:rFonts w:ascii="Calibri" w:hAnsi="Calibri" w:cs="Calibri"/>
          <w:sz w:val="24"/>
          <w:szCs w:val="24"/>
        </w:rPr>
      </w:pPr>
      <w:r w:rsidRPr="000A69AB">
        <w:rPr>
          <w:rFonts w:ascii="Calibri" w:hAnsi="Calibri" w:cs="Calibri"/>
          <w:sz w:val="24"/>
          <w:szCs w:val="24"/>
        </w:rPr>
        <w:t>Civilian Technologies: Transportation, security, energy, and health technologies.</w:t>
      </w:r>
    </w:p>
    <w:p w14:paraId="4A73CB28" w14:textId="77777777" w:rsidR="008F63AA" w:rsidRPr="000A69AB" w:rsidRDefault="00AB1502">
      <w:pPr>
        <w:rPr>
          <w:rFonts w:ascii="Calibri" w:hAnsi="Calibri" w:cs="Calibri"/>
          <w:sz w:val="24"/>
          <w:szCs w:val="24"/>
        </w:rPr>
      </w:pPr>
      <w:r w:rsidRPr="000A69AB">
        <w:rPr>
          <w:rFonts w:ascii="Calibri" w:hAnsi="Calibri" w:cs="Calibri"/>
          <w:sz w:val="24"/>
          <w:szCs w:val="24"/>
        </w:rPr>
        <w:t xml:space="preserve">The company works on the design, development, production, testing, and integration of systems in these sectors, often with a focus on domestic innovation and high reliability. ASELSAN is the largest of its sector in Türkiye. </w:t>
      </w:r>
    </w:p>
    <w:p w14:paraId="574599D8" w14:textId="77777777" w:rsidR="008F63AA" w:rsidRPr="000A69AB" w:rsidRDefault="00AB1502">
      <w:pPr>
        <w:rPr>
          <w:rFonts w:ascii="Calibri" w:hAnsi="Calibri" w:cs="Calibri"/>
          <w:b/>
          <w:bCs/>
        </w:rPr>
      </w:pPr>
      <w:r w:rsidRPr="000A69AB">
        <w:rPr>
          <w:rFonts w:ascii="Calibri" w:hAnsi="Calibri" w:cs="Calibri"/>
          <w:b/>
          <w:bCs/>
        </w:rPr>
        <w:lastRenderedPageBreak/>
        <w:tab/>
      </w:r>
      <w:r w:rsidRPr="000A69AB">
        <w:rPr>
          <w:rFonts w:ascii="Calibri" w:hAnsi="Calibri" w:cs="Calibri"/>
          <w:b/>
          <w:bCs/>
          <w:sz w:val="24"/>
          <w:szCs w:val="24"/>
        </w:rPr>
        <w:t>2.3.3 Location of Company and Number of Employees</w:t>
      </w:r>
    </w:p>
    <w:p w14:paraId="242BC4EB" w14:textId="77777777" w:rsidR="008F63AA" w:rsidRPr="000A69AB" w:rsidRDefault="00AB1502">
      <w:pPr>
        <w:rPr>
          <w:rFonts w:ascii="Calibri" w:hAnsi="Calibri" w:cs="Calibri"/>
          <w:sz w:val="24"/>
          <w:szCs w:val="24"/>
        </w:rPr>
      </w:pPr>
      <w:r w:rsidRPr="000A69AB">
        <w:rPr>
          <w:rFonts w:ascii="Calibri" w:hAnsi="Calibri" w:cs="Calibri"/>
          <w:sz w:val="24"/>
          <w:szCs w:val="24"/>
        </w:rPr>
        <w:t xml:space="preserve">ASELSAN is headquartered in Ankara, Türkiye. This location provides strategic advantages due to its proximity to government institutions, the Ministry of National Defense, and leading universities such as Middle East Technical University (METU) and </w:t>
      </w:r>
      <w:proofErr w:type="spellStart"/>
      <w:r w:rsidRPr="000A69AB">
        <w:rPr>
          <w:rFonts w:ascii="Calibri" w:hAnsi="Calibri" w:cs="Calibri"/>
          <w:sz w:val="24"/>
          <w:szCs w:val="24"/>
        </w:rPr>
        <w:t>Hacettepe</w:t>
      </w:r>
      <w:proofErr w:type="spellEnd"/>
      <w:r w:rsidRPr="000A69AB">
        <w:rPr>
          <w:rFonts w:ascii="Calibri" w:hAnsi="Calibri" w:cs="Calibri"/>
          <w:sz w:val="24"/>
          <w:szCs w:val="24"/>
        </w:rPr>
        <w:t xml:space="preserve"> University.</w:t>
      </w:r>
    </w:p>
    <w:p w14:paraId="3E2E2FDB" w14:textId="77777777" w:rsidR="008F63AA" w:rsidRPr="000A69AB" w:rsidRDefault="00AB1502">
      <w:pPr>
        <w:rPr>
          <w:rFonts w:ascii="Calibri" w:hAnsi="Calibri" w:cs="Calibri"/>
          <w:sz w:val="24"/>
          <w:szCs w:val="24"/>
        </w:rPr>
      </w:pPr>
      <w:r w:rsidRPr="000A69AB">
        <w:rPr>
          <w:rFonts w:ascii="Calibri" w:hAnsi="Calibri" w:cs="Calibri"/>
          <w:sz w:val="24"/>
          <w:szCs w:val="24"/>
        </w:rPr>
        <w:t>The company also operates several R&amp;D and production facilities in:</w:t>
      </w:r>
    </w:p>
    <w:p w14:paraId="0CEEBF26" w14:textId="77777777" w:rsidR="008F63AA" w:rsidRPr="000A69AB" w:rsidRDefault="00AB1502">
      <w:pPr>
        <w:numPr>
          <w:ilvl w:val="0"/>
          <w:numId w:val="8"/>
        </w:numPr>
        <w:rPr>
          <w:rFonts w:ascii="Calibri" w:hAnsi="Calibri" w:cs="Calibri"/>
          <w:sz w:val="24"/>
          <w:szCs w:val="24"/>
        </w:rPr>
      </w:pPr>
      <w:r w:rsidRPr="000A69AB">
        <w:rPr>
          <w:rFonts w:ascii="Calibri" w:hAnsi="Calibri" w:cs="Calibri"/>
          <w:sz w:val="24"/>
          <w:szCs w:val="24"/>
        </w:rPr>
        <w:t xml:space="preserve">Istanbul – </w:t>
      </w:r>
      <w:proofErr w:type="spellStart"/>
      <w:r w:rsidRPr="000A69AB">
        <w:rPr>
          <w:rFonts w:ascii="Calibri" w:hAnsi="Calibri" w:cs="Calibri"/>
          <w:sz w:val="24"/>
          <w:szCs w:val="24"/>
        </w:rPr>
        <w:t>Teknopark</w:t>
      </w:r>
      <w:proofErr w:type="spellEnd"/>
      <w:r w:rsidRPr="000A69AB">
        <w:rPr>
          <w:rFonts w:ascii="Calibri" w:hAnsi="Calibri" w:cs="Calibri"/>
          <w:sz w:val="24"/>
          <w:szCs w:val="24"/>
        </w:rPr>
        <w:t xml:space="preserve"> İstanbul campus.</w:t>
      </w:r>
    </w:p>
    <w:p w14:paraId="3E27DF6F" w14:textId="77777777" w:rsidR="008F63AA" w:rsidRPr="000A69AB" w:rsidRDefault="00AB1502">
      <w:pPr>
        <w:numPr>
          <w:ilvl w:val="0"/>
          <w:numId w:val="8"/>
        </w:numPr>
        <w:rPr>
          <w:rFonts w:ascii="Calibri" w:hAnsi="Calibri" w:cs="Calibri"/>
          <w:sz w:val="24"/>
          <w:szCs w:val="24"/>
        </w:rPr>
      </w:pPr>
      <w:r w:rsidRPr="000A69AB">
        <w:rPr>
          <w:rFonts w:ascii="Calibri" w:hAnsi="Calibri" w:cs="Calibri"/>
          <w:sz w:val="24"/>
          <w:szCs w:val="24"/>
        </w:rPr>
        <w:t>Konya – Production and testing sites.</w:t>
      </w:r>
    </w:p>
    <w:p w14:paraId="1AB37BDE" w14:textId="77777777" w:rsidR="008F63AA" w:rsidRPr="000A69AB" w:rsidRDefault="00AB1502">
      <w:pPr>
        <w:numPr>
          <w:ilvl w:val="0"/>
          <w:numId w:val="8"/>
        </w:numPr>
        <w:rPr>
          <w:rFonts w:ascii="Calibri" w:hAnsi="Calibri" w:cs="Calibri"/>
          <w:sz w:val="24"/>
          <w:szCs w:val="24"/>
        </w:rPr>
      </w:pPr>
      <w:r w:rsidRPr="000A69AB">
        <w:rPr>
          <w:rFonts w:ascii="Calibri" w:hAnsi="Calibri" w:cs="Calibri"/>
          <w:sz w:val="24"/>
          <w:szCs w:val="24"/>
        </w:rPr>
        <w:t xml:space="preserve">Ankara Districts – Facilities in </w:t>
      </w:r>
      <w:proofErr w:type="spellStart"/>
      <w:r w:rsidRPr="000A69AB">
        <w:rPr>
          <w:rFonts w:ascii="Calibri" w:hAnsi="Calibri" w:cs="Calibri"/>
          <w:sz w:val="24"/>
          <w:szCs w:val="24"/>
        </w:rPr>
        <w:t>Macunköy</w:t>
      </w:r>
      <w:proofErr w:type="spellEnd"/>
      <w:r w:rsidRPr="000A69AB">
        <w:rPr>
          <w:rFonts w:ascii="Calibri" w:hAnsi="Calibri" w:cs="Calibri"/>
          <w:sz w:val="24"/>
          <w:szCs w:val="24"/>
        </w:rPr>
        <w:t xml:space="preserve">, </w:t>
      </w:r>
      <w:proofErr w:type="spellStart"/>
      <w:r w:rsidRPr="000A69AB">
        <w:rPr>
          <w:rFonts w:ascii="Calibri" w:hAnsi="Calibri" w:cs="Calibri"/>
          <w:sz w:val="24"/>
          <w:szCs w:val="24"/>
        </w:rPr>
        <w:t>Gölbaşı</w:t>
      </w:r>
      <w:proofErr w:type="spellEnd"/>
      <w:r w:rsidRPr="000A69AB">
        <w:rPr>
          <w:rFonts w:ascii="Calibri" w:hAnsi="Calibri" w:cs="Calibri"/>
          <w:sz w:val="24"/>
          <w:szCs w:val="24"/>
        </w:rPr>
        <w:t xml:space="preserve">, </w:t>
      </w:r>
      <w:proofErr w:type="spellStart"/>
      <w:r w:rsidRPr="000A69AB">
        <w:rPr>
          <w:rFonts w:ascii="Calibri" w:hAnsi="Calibri" w:cs="Calibri"/>
          <w:sz w:val="24"/>
          <w:szCs w:val="24"/>
        </w:rPr>
        <w:t>Akyurt</w:t>
      </w:r>
      <w:proofErr w:type="spellEnd"/>
      <w:r w:rsidRPr="000A69AB">
        <w:rPr>
          <w:rFonts w:ascii="Calibri" w:hAnsi="Calibri" w:cs="Calibri"/>
          <w:sz w:val="24"/>
          <w:szCs w:val="24"/>
        </w:rPr>
        <w:t xml:space="preserve">, </w:t>
      </w:r>
      <w:proofErr w:type="spellStart"/>
      <w:r w:rsidRPr="000A69AB">
        <w:rPr>
          <w:rFonts w:ascii="Calibri" w:hAnsi="Calibri" w:cs="Calibri"/>
          <w:sz w:val="24"/>
          <w:szCs w:val="24"/>
        </w:rPr>
        <w:t>Temelli</w:t>
      </w:r>
      <w:proofErr w:type="spellEnd"/>
      <w:r w:rsidRPr="000A69AB">
        <w:rPr>
          <w:rFonts w:ascii="Calibri" w:hAnsi="Calibri" w:cs="Calibri"/>
          <w:sz w:val="24"/>
          <w:szCs w:val="24"/>
        </w:rPr>
        <w:t xml:space="preserve">, METU </w:t>
      </w:r>
      <w:proofErr w:type="spellStart"/>
      <w:r w:rsidRPr="000A69AB">
        <w:rPr>
          <w:rFonts w:ascii="Calibri" w:hAnsi="Calibri" w:cs="Calibri"/>
          <w:sz w:val="24"/>
          <w:szCs w:val="24"/>
        </w:rPr>
        <w:t>Teknokent</w:t>
      </w:r>
      <w:proofErr w:type="spellEnd"/>
      <w:r w:rsidRPr="000A69AB">
        <w:rPr>
          <w:rFonts w:ascii="Calibri" w:hAnsi="Calibri" w:cs="Calibri"/>
          <w:sz w:val="24"/>
          <w:szCs w:val="24"/>
        </w:rPr>
        <w:t xml:space="preserve">, and </w:t>
      </w:r>
      <w:proofErr w:type="spellStart"/>
      <w:r w:rsidRPr="000A69AB">
        <w:rPr>
          <w:rFonts w:ascii="Calibri" w:hAnsi="Calibri" w:cs="Calibri"/>
          <w:sz w:val="24"/>
          <w:szCs w:val="24"/>
        </w:rPr>
        <w:t>Hacettepe</w:t>
      </w:r>
      <w:proofErr w:type="spellEnd"/>
      <w:r w:rsidRPr="000A69AB">
        <w:rPr>
          <w:rFonts w:ascii="Calibri" w:hAnsi="Calibri" w:cs="Calibri"/>
          <w:sz w:val="24"/>
          <w:szCs w:val="24"/>
        </w:rPr>
        <w:t xml:space="preserve"> </w:t>
      </w:r>
      <w:proofErr w:type="spellStart"/>
      <w:r w:rsidRPr="000A69AB">
        <w:rPr>
          <w:rFonts w:ascii="Calibri" w:hAnsi="Calibri" w:cs="Calibri"/>
          <w:sz w:val="24"/>
          <w:szCs w:val="24"/>
        </w:rPr>
        <w:t>Teknokent</w:t>
      </w:r>
      <w:proofErr w:type="spellEnd"/>
      <w:r w:rsidRPr="000A69AB">
        <w:rPr>
          <w:rFonts w:ascii="Calibri" w:hAnsi="Calibri" w:cs="Calibri"/>
          <w:sz w:val="24"/>
          <w:szCs w:val="24"/>
        </w:rPr>
        <w:t>.</w:t>
      </w:r>
    </w:p>
    <w:p w14:paraId="72A3C59E" w14:textId="77777777" w:rsidR="008F63AA" w:rsidRPr="000A69AB" w:rsidRDefault="00AB1502">
      <w:pPr>
        <w:numPr>
          <w:ilvl w:val="0"/>
          <w:numId w:val="8"/>
        </w:numPr>
        <w:rPr>
          <w:rFonts w:ascii="Calibri" w:hAnsi="Calibri" w:cs="Calibri"/>
          <w:sz w:val="24"/>
          <w:szCs w:val="24"/>
        </w:rPr>
      </w:pPr>
      <w:r w:rsidRPr="000A69AB">
        <w:rPr>
          <w:rFonts w:ascii="Calibri" w:hAnsi="Calibri" w:cs="Calibri"/>
          <w:sz w:val="24"/>
          <w:szCs w:val="24"/>
        </w:rPr>
        <w:t>Other locations – Specialized branches and subsidiaries in Türkiye and abroad for cooperation, R&amp;D, and exports.</w:t>
      </w:r>
    </w:p>
    <w:p w14:paraId="0FE133AA" w14:textId="77777777" w:rsidR="008F63AA" w:rsidRPr="000A69AB" w:rsidRDefault="00AB1502">
      <w:pPr>
        <w:rPr>
          <w:rFonts w:ascii="Calibri" w:hAnsi="Calibri" w:cs="Calibri"/>
          <w:sz w:val="24"/>
          <w:szCs w:val="24"/>
        </w:rPr>
      </w:pPr>
      <w:r w:rsidRPr="000A69AB">
        <w:rPr>
          <w:rFonts w:ascii="Calibri" w:hAnsi="Calibri" w:cs="Calibri"/>
          <w:sz w:val="24"/>
          <w:szCs w:val="24"/>
        </w:rPr>
        <w:t>According to public data, ASELSAN employs over 12,000 people. A large portion are engineers, with electrical and electronics engineers forming the majority due to the company’s focus on communication systems, radar, avionics, and electronic warfare. Other key engineering disciplines include mechanical, software, and aerospace engineering.</w:t>
      </w:r>
    </w:p>
    <w:p w14:paraId="4D87BE93" w14:textId="77777777" w:rsidR="008F63AA" w:rsidRPr="000A69AB" w:rsidRDefault="00AB1502">
      <w:pPr>
        <w:rPr>
          <w:rFonts w:ascii="Calibri" w:hAnsi="Calibri" w:cs="Calibri"/>
          <w:sz w:val="24"/>
          <w:szCs w:val="24"/>
        </w:rPr>
      </w:pPr>
      <w:r w:rsidRPr="000A69AB">
        <w:rPr>
          <w:rFonts w:ascii="Calibri" w:hAnsi="Calibri" w:cs="Calibri"/>
          <w:sz w:val="24"/>
          <w:szCs w:val="24"/>
        </w:rPr>
        <w:t>In addition to engineers, ASELSAN employs a significant number of technicians for testing, integration, and manufacturing operations, along with professionals in project management, finance, supply chain, and human resources.</w:t>
      </w:r>
    </w:p>
    <w:p w14:paraId="6BA6E19F" w14:textId="77777777" w:rsidR="008F63AA" w:rsidRPr="000A69AB" w:rsidRDefault="008F63AA">
      <w:pPr>
        <w:rPr>
          <w:rFonts w:ascii="Calibri" w:hAnsi="Calibri" w:cs="Calibri"/>
          <w:b/>
          <w:bCs/>
        </w:rPr>
      </w:pPr>
    </w:p>
    <w:p w14:paraId="7C2A70E4" w14:textId="77777777" w:rsidR="008F63AA" w:rsidRPr="000A69AB" w:rsidRDefault="00AB1502">
      <w:pPr>
        <w:rPr>
          <w:rFonts w:ascii="Calibri" w:hAnsi="Calibri" w:cs="Calibri"/>
          <w:b/>
          <w:bCs/>
          <w:sz w:val="28"/>
          <w:szCs w:val="28"/>
        </w:rPr>
      </w:pPr>
      <w:r w:rsidRPr="000A69AB">
        <w:rPr>
          <w:rFonts w:ascii="Calibri" w:hAnsi="Calibri" w:cs="Calibri"/>
          <w:b/>
          <w:bCs/>
        </w:rPr>
        <w:tab/>
      </w:r>
      <w:r w:rsidRPr="000A69AB">
        <w:rPr>
          <w:rFonts w:ascii="Calibri" w:hAnsi="Calibri" w:cs="Calibri"/>
          <w:b/>
          <w:bCs/>
          <w:sz w:val="28"/>
          <w:szCs w:val="28"/>
        </w:rPr>
        <w:t>2.4 Brief History of Company</w:t>
      </w:r>
    </w:p>
    <w:p w14:paraId="0339DCD5" w14:textId="77777777" w:rsidR="008F63AA" w:rsidRPr="000A69AB" w:rsidRDefault="00AB1502">
      <w:pPr>
        <w:rPr>
          <w:rFonts w:ascii="Calibri" w:hAnsi="Calibri" w:cs="Calibri"/>
          <w:sz w:val="24"/>
          <w:szCs w:val="24"/>
        </w:rPr>
      </w:pPr>
      <w:r w:rsidRPr="000A69AB">
        <w:rPr>
          <w:rFonts w:ascii="Calibri" w:hAnsi="Calibri" w:cs="Calibri"/>
          <w:sz w:val="24"/>
          <w:szCs w:val="24"/>
        </w:rPr>
        <w:t>ASELSAN was established in 1975 by the Turkish Armed Forces Foundation (TAFF), aiming to meet the Turkish Armed Forces' communication needs domestically and securely. Over the years, it has grown into a globally recognized defense electronics firm, exporting its advanced technologies worldwide.</w:t>
      </w:r>
    </w:p>
    <w:p w14:paraId="5DD9908C" w14:textId="77777777" w:rsidR="008F63AA" w:rsidRPr="000A69AB" w:rsidRDefault="00AB1502">
      <w:pPr>
        <w:rPr>
          <w:rFonts w:ascii="Calibri" w:hAnsi="Calibri" w:cs="Calibri"/>
          <w:sz w:val="24"/>
          <w:szCs w:val="24"/>
        </w:rPr>
      </w:pPr>
      <w:r w:rsidRPr="000A69AB">
        <w:rPr>
          <w:rFonts w:ascii="Calibri" w:hAnsi="Calibri" w:cs="Calibri"/>
          <w:sz w:val="24"/>
          <w:szCs w:val="24"/>
        </w:rPr>
        <w:t>Key milestones include: [1]</w:t>
      </w:r>
    </w:p>
    <w:p w14:paraId="7E8B3B67" w14:textId="77777777" w:rsidR="008F63AA" w:rsidRPr="000A69AB" w:rsidRDefault="00AB1502">
      <w:pPr>
        <w:numPr>
          <w:ilvl w:val="0"/>
          <w:numId w:val="9"/>
        </w:numPr>
        <w:rPr>
          <w:rFonts w:ascii="Calibri" w:hAnsi="Calibri" w:cs="Calibri"/>
          <w:sz w:val="24"/>
          <w:szCs w:val="24"/>
        </w:rPr>
      </w:pPr>
      <w:r w:rsidRPr="000A69AB">
        <w:rPr>
          <w:rFonts w:ascii="Calibri" w:hAnsi="Calibri" w:cs="Calibri"/>
          <w:sz w:val="24"/>
          <w:szCs w:val="24"/>
        </w:rPr>
        <w:t>1975: Founded in response to embargoes affecting defense procurement.</w:t>
      </w:r>
    </w:p>
    <w:p w14:paraId="3E72C884" w14:textId="77777777" w:rsidR="008F63AA" w:rsidRPr="000A69AB" w:rsidRDefault="00AB1502">
      <w:pPr>
        <w:numPr>
          <w:ilvl w:val="0"/>
          <w:numId w:val="9"/>
        </w:numPr>
        <w:rPr>
          <w:rFonts w:ascii="Calibri" w:hAnsi="Calibri" w:cs="Calibri"/>
          <w:sz w:val="24"/>
          <w:szCs w:val="24"/>
        </w:rPr>
      </w:pPr>
      <w:r w:rsidRPr="000A69AB">
        <w:rPr>
          <w:rFonts w:ascii="Calibri" w:hAnsi="Calibri" w:cs="Calibri"/>
          <w:sz w:val="24"/>
          <w:szCs w:val="24"/>
        </w:rPr>
        <w:t xml:space="preserve">1979: Began production operations at its </w:t>
      </w:r>
      <w:proofErr w:type="spellStart"/>
      <w:r w:rsidRPr="000A69AB">
        <w:rPr>
          <w:rFonts w:ascii="Calibri" w:hAnsi="Calibri" w:cs="Calibri"/>
          <w:sz w:val="24"/>
          <w:szCs w:val="24"/>
        </w:rPr>
        <w:t>Macunköy</w:t>
      </w:r>
      <w:proofErr w:type="spellEnd"/>
      <w:r w:rsidRPr="000A69AB">
        <w:rPr>
          <w:rFonts w:ascii="Calibri" w:hAnsi="Calibri" w:cs="Calibri"/>
          <w:sz w:val="24"/>
          <w:szCs w:val="24"/>
        </w:rPr>
        <w:t xml:space="preserve"> facilities in Ankara.</w:t>
      </w:r>
    </w:p>
    <w:p w14:paraId="54835195" w14:textId="77777777" w:rsidR="008F63AA" w:rsidRPr="000A69AB" w:rsidRDefault="00AB1502">
      <w:pPr>
        <w:numPr>
          <w:ilvl w:val="0"/>
          <w:numId w:val="9"/>
        </w:numPr>
        <w:rPr>
          <w:rFonts w:ascii="Calibri" w:hAnsi="Calibri" w:cs="Calibri"/>
          <w:sz w:val="24"/>
          <w:szCs w:val="24"/>
        </w:rPr>
      </w:pPr>
      <w:r w:rsidRPr="000A69AB">
        <w:rPr>
          <w:rFonts w:ascii="Calibri" w:hAnsi="Calibri" w:cs="Calibri"/>
          <w:sz w:val="24"/>
          <w:szCs w:val="24"/>
        </w:rPr>
        <w:lastRenderedPageBreak/>
        <w:t>1990: Transitioned to a publicly traded company and reorganized its operations into three structured divisions.</w:t>
      </w:r>
    </w:p>
    <w:p w14:paraId="4CDDB4F8" w14:textId="77777777" w:rsidR="008F63AA" w:rsidRPr="000A69AB" w:rsidRDefault="00AB1502">
      <w:pPr>
        <w:numPr>
          <w:ilvl w:val="0"/>
          <w:numId w:val="9"/>
        </w:numPr>
        <w:rPr>
          <w:rFonts w:ascii="Calibri" w:hAnsi="Calibri" w:cs="Calibri"/>
          <w:sz w:val="24"/>
          <w:szCs w:val="24"/>
        </w:rPr>
      </w:pPr>
      <w:r w:rsidRPr="000A69AB">
        <w:rPr>
          <w:rFonts w:ascii="Calibri" w:hAnsi="Calibri" w:cs="Calibri"/>
          <w:sz w:val="24"/>
          <w:szCs w:val="24"/>
        </w:rPr>
        <w:t>1990s–2000s: Expanded its competencies to include radar, electronic warfare, command-control systems, electro-optics, and microelectronics.</w:t>
      </w:r>
    </w:p>
    <w:p w14:paraId="707460E3" w14:textId="77777777" w:rsidR="008F63AA" w:rsidRPr="000A69AB" w:rsidRDefault="00AB1502">
      <w:pPr>
        <w:numPr>
          <w:ilvl w:val="0"/>
          <w:numId w:val="9"/>
        </w:numPr>
        <w:rPr>
          <w:rFonts w:ascii="Calibri" w:hAnsi="Calibri" w:cs="Calibri"/>
          <w:sz w:val="24"/>
          <w:szCs w:val="24"/>
        </w:rPr>
      </w:pPr>
      <w:r w:rsidRPr="000A69AB">
        <w:rPr>
          <w:rFonts w:ascii="Calibri" w:hAnsi="Calibri" w:cs="Calibri"/>
          <w:sz w:val="24"/>
          <w:szCs w:val="24"/>
        </w:rPr>
        <w:t>2024: Climbed to 42nd place in the Defense News Top 100 defense companies list; launched over $400 million in new R&amp;D and production investments; rose to 6th on Borsa İstanbul’s market capitalization ranking; and received top marks in corporate governance ratings.</w:t>
      </w:r>
    </w:p>
    <w:p w14:paraId="3BB5D9A7" w14:textId="77777777" w:rsidR="008F63AA" w:rsidRPr="000A69AB" w:rsidRDefault="00AB1502">
      <w:pPr>
        <w:numPr>
          <w:ilvl w:val="0"/>
          <w:numId w:val="9"/>
        </w:numPr>
        <w:rPr>
          <w:rFonts w:ascii="Calibri" w:hAnsi="Calibri" w:cs="Calibri"/>
          <w:sz w:val="24"/>
          <w:szCs w:val="24"/>
        </w:rPr>
      </w:pPr>
      <w:r w:rsidRPr="000A69AB">
        <w:rPr>
          <w:rFonts w:ascii="Calibri" w:hAnsi="Calibri" w:cs="Calibri"/>
          <w:sz w:val="24"/>
          <w:szCs w:val="24"/>
        </w:rPr>
        <w:t>Present: ASELSAN continues to offer groundbreaking solutions in its fields.</w:t>
      </w:r>
    </w:p>
    <w:p w14:paraId="4A6BB8CE" w14:textId="77777777" w:rsidR="008F63AA" w:rsidRPr="000A69AB" w:rsidRDefault="008F63AA">
      <w:pPr>
        <w:ind w:left="360"/>
        <w:rPr>
          <w:rFonts w:ascii="Calibri" w:hAnsi="Calibri" w:cs="Calibri"/>
          <w:sz w:val="24"/>
          <w:szCs w:val="24"/>
        </w:rPr>
      </w:pPr>
    </w:p>
    <w:p w14:paraId="219D8836" w14:textId="77777777" w:rsidR="008F63AA" w:rsidRPr="000A69AB" w:rsidRDefault="00AB1502">
      <w:pPr>
        <w:rPr>
          <w:rFonts w:ascii="Calibri" w:hAnsi="Calibri" w:cs="Calibri"/>
          <w:b/>
          <w:bCs/>
          <w:sz w:val="32"/>
          <w:szCs w:val="32"/>
        </w:rPr>
      </w:pPr>
      <w:r w:rsidRPr="000A69AB">
        <w:rPr>
          <w:rFonts w:ascii="Calibri" w:hAnsi="Calibri" w:cs="Calibri"/>
          <w:b/>
          <w:bCs/>
          <w:sz w:val="32"/>
          <w:szCs w:val="32"/>
        </w:rPr>
        <w:t>3</w:t>
      </w:r>
      <w:r w:rsidRPr="000A69AB">
        <w:rPr>
          <w:rFonts w:ascii="Calibri" w:hAnsi="Calibri" w:cs="Calibri"/>
          <w:b/>
          <w:bCs/>
          <w:sz w:val="32"/>
          <w:szCs w:val="32"/>
        </w:rPr>
        <w:tab/>
        <w:t>The Project: Buck Converter in Theory</w:t>
      </w:r>
    </w:p>
    <w:p w14:paraId="337F3D22" w14:textId="77777777" w:rsidR="008F63AA" w:rsidRPr="000A69AB" w:rsidRDefault="00AB1502">
      <w:pPr>
        <w:rPr>
          <w:rFonts w:ascii="Calibri" w:hAnsi="Calibri" w:cs="Calibri"/>
          <w:b/>
          <w:bCs/>
          <w:sz w:val="28"/>
          <w:szCs w:val="28"/>
        </w:rPr>
      </w:pPr>
      <w:r w:rsidRPr="000A69AB">
        <w:rPr>
          <w:rFonts w:ascii="Calibri" w:hAnsi="Calibri" w:cs="Calibri"/>
          <w:b/>
          <w:bCs/>
          <w:sz w:val="28"/>
          <w:szCs w:val="28"/>
        </w:rPr>
        <w:t xml:space="preserve"> </w:t>
      </w:r>
      <w:r w:rsidRPr="000A69AB">
        <w:rPr>
          <w:rFonts w:ascii="Calibri" w:hAnsi="Calibri" w:cs="Calibri"/>
          <w:b/>
          <w:bCs/>
          <w:sz w:val="28"/>
          <w:szCs w:val="28"/>
        </w:rPr>
        <w:tab/>
        <w:t>3.1 Background knowledge</w:t>
      </w:r>
    </w:p>
    <w:p w14:paraId="33592010" w14:textId="77777777" w:rsidR="008F63AA" w:rsidRPr="000A69AB" w:rsidRDefault="00AB1502">
      <w:pPr>
        <w:ind w:firstLine="720"/>
        <w:rPr>
          <w:rFonts w:ascii="Calibri" w:hAnsi="Calibri" w:cs="Calibri"/>
          <w:b/>
          <w:bCs/>
        </w:rPr>
      </w:pPr>
      <w:r w:rsidRPr="000A69AB">
        <w:rPr>
          <w:rFonts w:ascii="Calibri" w:hAnsi="Calibri" w:cs="Calibri"/>
          <w:b/>
          <w:bCs/>
          <w:sz w:val="24"/>
          <w:szCs w:val="24"/>
        </w:rPr>
        <w:t>3.1.1 What is a Buck Converter</w:t>
      </w:r>
    </w:p>
    <w:p w14:paraId="7D2FD010" w14:textId="619DC7CF" w:rsidR="008F63AA" w:rsidRPr="000A69AB" w:rsidRDefault="00AB1502">
      <w:pPr>
        <w:rPr>
          <w:rFonts w:ascii="Calibri" w:hAnsi="Calibri" w:cs="Calibri"/>
          <w:sz w:val="24"/>
          <w:szCs w:val="24"/>
        </w:rPr>
      </w:pPr>
      <w:r w:rsidRPr="000A69AB">
        <w:rPr>
          <w:rFonts w:ascii="Calibri" w:hAnsi="Calibri" w:cs="Calibri"/>
          <w:sz w:val="24"/>
          <w:szCs w:val="24"/>
        </w:rPr>
        <w:t xml:space="preserve">A buck converter is a type of DC–DC converter used to step down and regulate an output voltage to a level lower than the input voltage. A typical buck converter consists of a switch </w:t>
      </w:r>
      <w:r w:rsidR="00F573AE">
        <w:rPr>
          <w:rFonts w:ascii="Calibri" w:hAnsi="Calibri" w:cs="Calibri"/>
          <w:sz w:val="24"/>
          <w:szCs w:val="24"/>
        </w:rPr>
        <w:t>which is commonly a MOSFET or an IGBT depending on the usage,</w:t>
      </w:r>
      <w:r w:rsidRPr="000A69AB">
        <w:rPr>
          <w:rFonts w:ascii="Calibri" w:hAnsi="Calibri" w:cs="Calibri"/>
          <w:sz w:val="24"/>
          <w:szCs w:val="24"/>
        </w:rPr>
        <w:t xml:space="preserve"> an inductor, a capacitor, and a diode (or, in synchronous designs, a second switch replacing the diode). Because they operate by rapidly switching the current on and off, buck converters —along with other DC–DC topologies— are categorized as Switch Mode Power Supplies (SMPS).</w:t>
      </w:r>
    </w:p>
    <w:p w14:paraId="2E4DF63E" w14:textId="77777777" w:rsidR="008F63AA" w:rsidRPr="000A69AB" w:rsidRDefault="00AB1502">
      <w:pPr>
        <w:rPr>
          <w:rFonts w:ascii="Calibri" w:hAnsi="Calibri" w:cs="Calibri"/>
          <w:sz w:val="24"/>
          <w:szCs w:val="24"/>
        </w:rPr>
      </w:pPr>
      <w:r w:rsidRPr="000A69AB">
        <w:rPr>
          <w:rFonts w:ascii="Calibri" w:hAnsi="Calibri" w:cs="Calibri"/>
          <w:sz w:val="24"/>
          <w:szCs w:val="24"/>
        </w:rPr>
        <w:t>The most common buck converter topology is illustrated in Figure 2.</w:t>
      </w:r>
    </w:p>
    <w:p w14:paraId="7FEC68E2" w14:textId="77777777" w:rsidR="008F63AA" w:rsidRPr="000A69AB" w:rsidRDefault="00AB1502">
      <w:pPr>
        <w:jc w:val="center"/>
        <w:rPr>
          <w:rFonts w:ascii="Calibri" w:hAnsi="Calibri" w:cs="Calibri"/>
          <w:b/>
          <w:bCs/>
        </w:rPr>
      </w:pPr>
      <w:r w:rsidRPr="000A69AB">
        <w:rPr>
          <w:noProof/>
        </w:rPr>
        <w:drawing>
          <wp:inline distT="0" distB="0" distL="0" distR="0" wp14:anchorId="5D6EC89D" wp14:editId="7E1309EB">
            <wp:extent cx="4318000" cy="1475740"/>
            <wp:effectExtent l="0" t="0" r="0" b="0"/>
            <wp:docPr id="3" name="Image2"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A diagram of a circuit&#10;&#10;AI-generated content may be incorrect."/>
                    <pic:cNvPicPr>
                      <a:picLocks noChangeAspect="1" noChangeArrowheads="1"/>
                    </pic:cNvPicPr>
                  </pic:nvPicPr>
                  <pic:blipFill>
                    <a:blip r:embed="rId11"/>
                    <a:stretch>
                      <a:fillRect/>
                    </a:stretch>
                  </pic:blipFill>
                  <pic:spPr bwMode="auto">
                    <a:xfrm>
                      <a:off x="0" y="0"/>
                      <a:ext cx="4318000" cy="1475740"/>
                    </a:xfrm>
                    <a:prstGeom prst="rect">
                      <a:avLst/>
                    </a:prstGeom>
                    <a:noFill/>
                  </pic:spPr>
                </pic:pic>
              </a:graphicData>
            </a:graphic>
          </wp:inline>
        </w:drawing>
      </w:r>
    </w:p>
    <w:p w14:paraId="2B80A76E" w14:textId="77777777" w:rsidR="008F63AA" w:rsidRPr="000A69AB" w:rsidRDefault="00AB1502">
      <w:pPr>
        <w:spacing w:before="1"/>
        <w:ind w:left="2160" w:right="2216"/>
        <w:jc w:val="center"/>
        <w:rPr>
          <w:rFonts w:ascii="Calibri" w:hAnsi="Calibri" w:cs="Calibri"/>
          <w:i/>
        </w:rPr>
      </w:pPr>
      <w:r w:rsidRPr="000A69AB">
        <w:rPr>
          <w:rFonts w:ascii="Calibri" w:hAnsi="Calibri" w:cs="Calibri"/>
          <w:i/>
        </w:rPr>
        <w:t>Figure</w:t>
      </w:r>
      <w:r w:rsidRPr="000A69AB">
        <w:rPr>
          <w:rFonts w:ascii="Calibri" w:hAnsi="Calibri" w:cs="Calibri"/>
          <w:i/>
          <w:spacing w:val="-6"/>
        </w:rPr>
        <w:t xml:space="preserve"> </w:t>
      </w:r>
      <w:r w:rsidRPr="000A69AB">
        <w:rPr>
          <w:rFonts w:ascii="Calibri" w:hAnsi="Calibri" w:cs="Calibri"/>
          <w:i/>
        </w:rPr>
        <w:t>2.</w:t>
      </w:r>
      <w:r w:rsidRPr="000A69AB">
        <w:rPr>
          <w:rFonts w:ascii="Calibri" w:hAnsi="Calibri" w:cs="Calibri"/>
          <w:i/>
          <w:spacing w:val="-6"/>
        </w:rPr>
        <w:t xml:space="preserve"> </w:t>
      </w:r>
      <w:r w:rsidRPr="000A69AB">
        <w:rPr>
          <w:rFonts w:ascii="Calibri" w:hAnsi="Calibri" w:cs="Calibri"/>
          <w:i/>
        </w:rPr>
        <w:t>A typical Buck Converter topology [2]</w:t>
      </w:r>
    </w:p>
    <w:p w14:paraId="5A8E4772" w14:textId="77777777" w:rsidR="000A69AB" w:rsidRPr="000A69AB" w:rsidRDefault="000A69AB">
      <w:pPr>
        <w:ind w:firstLine="720"/>
        <w:rPr>
          <w:rFonts w:ascii="Calibri" w:hAnsi="Calibri" w:cs="Calibri"/>
          <w:b/>
          <w:bCs/>
          <w:sz w:val="24"/>
          <w:szCs w:val="24"/>
        </w:rPr>
      </w:pPr>
    </w:p>
    <w:p w14:paraId="06D59BA8" w14:textId="77777777" w:rsidR="000A69AB" w:rsidRPr="000A69AB" w:rsidRDefault="000A69AB">
      <w:pPr>
        <w:ind w:firstLine="720"/>
        <w:rPr>
          <w:rFonts w:ascii="Calibri" w:hAnsi="Calibri" w:cs="Calibri"/>
          <w:b/>
          <w:bCs/>
          <w:sz w:val="24"/>
          <w:szCs w:val="24"/>
        </w:rPr>
      </w:pPr>
    </w:p>
    <w:p w14:paraId="01A3EE39" w14:textId="1F57D00F" w:rsidR="008F63AA" w:rsidRPr="000A69AB" w:rsidRDefault="00AB1502">
      <w:pPr>
        <w:ind w:firstLine="720"/>
        <w:rPr>
          <w:rFonts w:ascii="Calibri" w:hAnsi="Calibri" w:cs="Calibri"/>
          <w:b/>
          <w:bCs/>
          <w:sz w:val="24"/>
          <w:szCs w:val="24"/>
        </w:rPr>
      </w:pPr>
      <w:r w:rsidRPr="000A69AB">
        <w:rPr>
          <w:rFonts w:ascii="Calibri" w:hAnsi="Calibri" w:cs="Calibri"/>
          <w:b/>
          <w:bCs/>
          <w:sz w:val="24"/>
          <w:szCs w:val="24"/>
        </w:rPr>
        <w:t>3.1.2 Working Principle of a Buck Converter</w:t>
      </w:r>
    </w:p>
    <w:p w14:paraId="08F6AA39" w14:textId="6DBF7951" w:rsidR="008F63AA" w:rsidRPr="000A69AB" w:rsidRDefault="00AB1502">
      <w:pPr>
        <w:rPr>
          <w:rFonts w:ascii="Calibri" w:hAnsi="Calibri" w:cs="Calibri"/>
          <w:sz w:val="24"/>
          <w:szCs w:val="24"/>
        </w:rPr>
      </w:pPr>
      <w:r w:rsidRPr="000A69AB">
        <w:rPr>
          <w:rFonts w:ascii="Calibri" w:hAnsi="Calibri" w:cs="Calibri"/>
          <w:sz w:val="24"/>
          <w:szCs w:val="24"/>
        </w:rPr>
        <w:t>A buck converters basic working principle is that by first using a higher input voltage, it quickly induces a current into an inductor. This is in accordance with Faraday’s and Lenz’s laws. Then, it disconnects the input and relies on the inductor’s stored energy to keep supplying current</w:t>
      </w:r>
      <w:r w:rsidR="004E1F66">
        <w:rPr>
          <w:rFonts w:ascii="Calibri" w:hAnsi="Calibri" w:cs="Calibri"/>
          <w:sz w:val="24"/>
          <w:szCs w:val="24"/>
        </w:rPr>
        <w:t xml:space="preserve"> to output</w:t>
      </w:r>
      <w:r w:rsidRPr="000A69AB">
        <w:rPr>
          <w:rFonts w:ascii="Calibri" w:hAnsi="Calibri" w:cs="Calibri"/>
          <w:sz w:val="24"/>
          <w:szCs w:val="24"/>
        </w:rPr>
        <w:t>, often with the help of a diode that completes the circuit when the source is off. When the input is disconnected, the polarity is changed, again in accordance with Faraday’s and Lenz’s laws. The capacitor and inductor are needed for supplying energy and smoothing out the waveforms of the output current and voltage.</w:t>
      </w:r>
    </w:p>
    <w:p w14:paraId="79ECF1F2" w14:textId="50E4AE3B" w:rsidR="008F63AA" w:rsidRPr="000A69AB" w:rsidRDefault="00AB1502">
      <w:pPr>
        <w:rPr>
          <w:rFonts w:ascii="Calibri" w:hAnsi="Calibri" w:cs="Calibri"/>
          <w:sz w:val="24"/>
          <w:szCs w:val="24"/>
        </w:rPr>
      </w:pPr>
      <w:r w:rsidRPr="000A69AB">
        <w:rPr>
          <w:rFonts w:ascii="Calibri" w:hAnsi="Calibri" w:cs="Calibri"/>
          <w:sz w:val="24"/>
          <w:szCs w:val="24"/>
          <w:u w:val="single"/>
        </w:rPr>
        <w:t>ON State:</w:t>
      </w:r>
      <w:r w:rsidRPr="000A69AB">
        <w:rPr>
          <w:rFonts w:ascii="Calibri" w:hAnsi="Calibri" w:cs="Calibri"/>
          <w:sz w:val="24"/>
          <w:szCs w:val="24"/>
        </w:rPr>
        <w:t xml:space="preserve"> Upon closing the switch, current begins to flow and energize the circuit. The inductor responds to this increasing current by generating a back electromotive force (EMF) that directly opposes the source voltage. The magnitude of this induced voltage is proportional to the rate of change of the current, as described by the formula </w:t>
      </w:r>
      <m:oMath>
        <m:sSub>
          <m:sSubPr>
            <m:ctrlPr>
              <w:rPr>
                <w:rFonts w:ascii="Cambria Math" w:hAnsi="Cambria Math"/>
              </w:rPr>
            </m:ctrlPr>
          </m:sSubPr>
          <m:e>
            <m:r>
              <w:rPr>
                <w:rFonts w:ascii="Cambria Math" w:hAnsi="Cambria Math"/>
              </w:rPr>
              <m:t>V</m:t>
            </m:r>
          </m:e>
          <m:sub>
            <m:r>
              <w:rPr>
                <w:rFonts w:ascii="Cambria Math" w:hAnsi="Cambria Math"/>
              </w:rPr>
              <m:t>L</m:t>
            </m:r>
          </m:sub>
        </m:sSub>
        <m:r>
          <w:rPr>
            <w:rFonts w:ascii="Cambria Math" w:hAnsi="Cambria Math"/>
          </w:rPr>
          <m:t>=L.</m:t>
        </m:r>
        <m:f>
          <m:fPr>
            <m:ctrlPr>
              <w:rPr>
                <w:rFonts w:ascii="Cambria Math" w:hAnsi="Cambria Math"/>
                <w:i/>
              </w:rPr>
            </m:ctrlPr>
          </m:fPr>
          <m:num>
            <m:r>
              <w:rPr>
                <w:rFonts w:ascii="Cambria Math" w:hAnsi="Cambria Math"/>
              </w:rPr>
              <m:t>di</m:t>
            </m:r>
          </m:num>
          <m:den>
            <m:r>
              <w:rPr>
                <w:rFonts w:ascii="Cambria Math" w:hAnsi="Cambria Math"/>
              </w:rPr>
              <m:t>dt</m:t>
            </m:r>
          </m:den>
        </m:f>
      </m:oMath>
      <w:r w:rsidRPr="000A69AB">
        <w:rPr>
          <w:rFonts w:ascii="Calibri" w:hAnsi="Calibri" w:cs="Calibri"/>
          <w:sz w:val="24"/>
          <w:szCs w:val="24"/>
        </w:rPr>
        <w:t xml:space="preserve"> This opposing voltage initially reduces the net voltage available to the load. As the current approaches a steady state, its rate of change slows, causing the back EMF to decay. Consequently, the voltage across the load increases. During this entire phase, the inductor stores energy in its growing magnetic field.</w:t>
      </w:r>
    </w:p>
    <w:p w14:paraId="120AC0D3" w14:textId="370B2B71" w:rsidR="008F63AA" w:rsidRPr="000A69AB" w:rsidRDefault="00AB1502">
      <w:pPr>
        <w:rPr>
          <w:rFonts w:ascii="Calibri" w:hAnsi="Calibri" w:cs="Calibri"/>
          <w:sz w:val="24"/>
          <w:szCs w:val="24"/>
        </w:rPr>
      </w:pPr>
      <w:r w:rsidRPr="000A69AB">
        <w:rPr>
          <w:rFonts w:ascii="Calibri" w:hAnsi="Calibri" w:cs="Calibri"/>
          <w:sz w:val="24"/>
          <w:szCs w:val="24"/>
          <w:u w:val="single"/>
        </w:rPr>
        <w:t>OFF State:</w:t>
      </w:r>
      <w:r w:rsidRPr="000A69AB">
        <w:rPr>
          <w:rFonts w:ascii="Calibri" w:hAnsi="Calibri" w:cs="Calibri"/>
          <w:sz w:val="24"/>
          <w:szCs w:val="24"/>
        </w:rPr>
        <w:t xml:space="preserve"> When the switch is opened, the circuit is disconnected from the input voltage source. The current flowing through the inductor begins to decrease, causing its magnetic field to collapse. To counteract this change and maintain current flow, the collapsing field induces a forward voltage, effectively turning the inductor into a temporary current source. The energy that was previously stored in the magnetic field is now released, supplying power and sustaining the current through the load. The diode (or the second switch in synchronous converters) is now </w:t>
      </w:r>
      <w:r w:rsidR="00F573AE">
        <w:rPr>
          <w:rFonts w:ascii="Calibri" w:hAnsi="Calibri" w:cs="Calibri"/>
          <w:sz w:val="24"/>
          <w:szCs w:val="24"/>
        </w:rPr>
        <w:t>in conduction</w:t>
      </w:r>
      <w:ins w:id="0" w:author="Ali Tarık Birsoy" w:date="2025-10-12T17:12:00Z" w16du:dateUtc="2025-10-12T14:12:00Z">
        <w:r w:rsidR="00F573AE">
          <w:rPr>
            <w:rFonts w:ascii="Calibri" w:hAnsi="Calibri" w:cs="Calibri"/>
            <w:sz w:val="24"/>
            <w:szCs w:val="24"/>
          </w:rPr>
          <w:t xml:space="preserve"> </w:t>
        </w:r>
      </w:ins>
      <w:r w:rsidRPr="000A69AB">
        <w:rPr>
          <w:rFonts w:ascii="Calibri" w:hAnsi="Calibri" w:cs="Calibri"/>
          <w:sz w:val="24"/>
          <w:szCs w:val="24"/>
        </w:rPr>
        <w:t>to complete the current path. This current, flowing while the input voltage source is disconnected, when appended to the current flowing during on-state, totals to current greater than the average input current (being zero during off-state).</w:t>
      </w:r>
    </w:p>
    <w:p w14:paraId="419409BD" w14:textId="77777777" w:rsidR="008F63AA" w:rsidRPr="000A69AB" w:rsidRDefault="00AB1502">
      <w:pPr>
        <w:rPr>
          <w:rFonts w:ascii="Calibri" w:eastAsia="SimSun" w:hAnsi="Calibri" w:cs="Calibri"/>
          <w:sz w:val="24"/>
          <w:szCs w:val="24"/>
          <w:lang w:eastAsia="zh-CN"/>
        </w:rPr>
      </w:pPr>
      <w:r w:rsidRPr="000A69AB">
        <w:rPr>
          <w:rFonts w:ascii="Calibri" w:hAnsi="Calibri" w:cs="Calibri"/>
          <w:sz w:val="24"/>
          <w:szCs w:val="24"/>
        </w:rPr>
        <w:t xml:space="preserve">A graph showing the inductor current, output voltage, inductor voltage drop and the switch stage can be seen in </w:t>
      </w:r>
      <w:r w:rsidRPr="000A69AB">
        <w:rPr>
          <w:rFonts w:ascii="Calibri" w:eastAsia="SimSun" w:hAnsi="Calibri" w:cs="Calibri"/>
          <w:sz w:val="24"/>
          <w:szCs w:val="24"/>
          <w:lang w:eastAsia="zh-CN"/>
        </w:rPr>
        <w:t>F</w:t>
      </w:r>
      <w:r w:rsidRPr="000A69AB">
        <w:rPr>
          <w:rFonts w:ascii="Calibri" w:hAnsi="Calibri" w:cs="Calibri"/>
          <w:sz w:val="24"/>
          <w:szCs w:val="24"/>
        </w:rPr>
        <w:t>igure 3.</w:t>
      </w:r>
    </w:p>
    <w:p w14:paraId="67465C24" w14:textId="6B148B30" w:rsidR="008F63AA" w:rsidRPr="000A69AB" w:rsidRDefault="00F573AE">
      <w:pPr>
        <w:jc w:val="center"/>
        <w:rPr>
          <w:rFonts w:ascii="Calibri" w:eastAsia="SimSun" w:hAnsi="Calibri" w:cs="Calibri"/>
          <w:sz w:val="24"/>
          <w:szCs w:val="24"/>
          <w:lang w:eastAsia="zh-CN"/>
        </w:rPr>
      </w:pPr>
      <w:r>
        <w:rPr>
          <w:noProof/>
        </w:rPr>
        <w:lastRenderedPageBreak/>
        <w:t>,</w:t>
      </w:r>
      <w:r>
        <w:rPr>
          <w:noProof/>
        </w:rPr>
        <w:drawing>
          <wp:inline distT="0" distB="0" distL="0" distR="0" wp14:anchorId="3B1C9631" wp14:editId="5D4C5477">
            <wp:extent cx="3824610" cy="3073400"/>
            <wp:effectExtent l="0" t="0" r="4445" b="0"/>
            <wp:docPr id="9706586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28047"/>
                    <a:stretch>
                      <a:fillRect/>
                    </a:stretch>
                  </pic:blipFill>
                  <pic:spPr bwMode="auto">
                    <a:xfrm>
                      <a:off x="0" y="0"/>
                      <a:ext cx="3829600" cy="3077410"/>
                    </a:xfrm>
                    <a:prstGeom prst="rect">
                      <a:avLst/>
                    </a:prstGeom>
                    <a:noFill/>
                    <a:ln>
                      <a:noFill/>
                    </a:ln>
                    <a:extLst>
                      <a:ext uri="{53640926-AAD7-44D8-BBD7-CCE9431645EC}">
                        <a14:shadowObscured xmlns:a14="http://schemas.microsoft.com/office/drawing/2010/main"/>
                      </a:ext>
                    </a:extLst>
                  </pic:spPr>
                </pic:pic>
              </a:graphicData>
            </a:graphic>
          </wp:inline>
        </w:drawing>
      </w:r>
    </w:p>
    <w:p w14:paraId="1149D208" w14:textId="77777777" w:rsidR="008F63AA" w:rsidRPr="000A69AB" w:rsidRDefault="00AB1502">
      <w:pPr>
        <w:spacing w:before="1"/>
        <w:ind w:left="2160" w:right="2216"/>
        <w:jc w:val="center"/>
        <w:rPr>
          <w:rFonts w:ascii="Calibri" w:hAnsi="Calibri" w:cs="Calibri"/>
          <w:i/>
        </w:rPr>
      </w:pPr>
      <w:r w:rsidRPr="000A69AB">
        <w:rPr>
          <w:rFonts w:ascii="Calibri" w:hAnsi="Calibri" w:cs="Calibri"/>
          <w:i/>
        </w:rPr>
        <w:t>Figure</w:t>
      </w:r>
      <w:r w:rsidRPr="000A69AB">
        <w:rPr>
          <w:rFonts w:ascii="Calibri" w:hAnsi="Calibri" w:cs="Calibri"/>
          <w:i/>
          <w:spacing w:val="-6"/>
        </w:rPr>
        <w:t xml:space="preserve"> </w:t>
      </w:r>
      <w:r w:rsidRPr="000A69AB">
        <w:rPr>
          <w:rFonts w:ascii="Calibri" w:hAnsi="Calibri" w:cs="Calibri"/>
          <w:i/>
        </w:rPr>
        <w:t>3.</w:t>
      </w:r>
      <w:r w:rsidRPr="000A69AB">
        <w:rPr>
          <w:rFonts w:ascii="Calibri" w:hAnsi="Calibri" w:cs="Calibri"/>
          <w:i/>
          <w:spacing w:val="-6"/>
        </w:rPr>
        <w:t xml:space="preserve"> Evolution of </w:t>
      </w:r>
      <m:oMath>
        <m:sSub>
          <m:sSubPr>
            <m:ctrlPr>
              <w:rPr>
                <w:rFonts w:ascii="Cambria Math" w:hAnsi="Cambria Math"/>
              </w:rPr>
            </m:ctrlPr>
          </m:sSubPr>
          <m:e>
            <m:r>
              <w:rPr>
                <w:rFonts w:ascii="Cambria Math" w:hAnsi="Cambria Math"/>
              </w:rPr>
              <m:t>V</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l</m:t>
            </m:r>
          </m:sub>
        </m:sSub>
      </m:oMath>
      <w:r w:rsidRPr="000A69AB">
        <w:rPr>
          <w:rFonts w:ascii="Calibri" w:hAnsi="Calibri" w:cs="Calibri"/>
          <w:i/>
          <w:spacing w:val="-6"/>
        </w:rPr>
        <w:t>with time [2]</w:t>
      </w:r>
    </w:p>
    <w:p w14:paraId="580B4789" w14:textId="77777777" w:rsidR="008F63AA" w:rsidRPr="000A69AB" w:rsidRDefault="00AB1502">
      <w:pPr>
        <w:ind w:firstLine="720"/>
        <w:rPr>
          <w:rFonts w:ascii="Calibri" w:hAnsi="Calibri" w:cs="Calibri"/>
          <w:b/>
          <w:bCs/>
          <w:sz w:val="24"/>
          <w:szCs w:val="24"/>
        </w:rPr>
      </w:pPr>
      <w:r w:rsidRPr="000A69AB">
        <w:rPr>
          <w:rFonts w:ascii="Calibri" w:hAnsi="Calibri" w:cs="Calibri"/>
          <w:b/>
          <w:bCs/>
          <w:sz w:val="24"/>
          <w:szCs w:val="24"/>
        </w:rPr>
        <w:t>3.1.3 Mathematical Equations</w:t>
      </w:r>
    </w:p>
    <w:p w14:paraId="43C42950" w14:textId="6ABA968D" w:rsidR="008F63AA" w:rsidRPr="000A69AB" w:rsidRDefault="00AB1502">
      <w:pPr>
        <w:ind w:firstLine="720"/>
        <w:rPr>
          <w:rFonts w:ascii="Calibri" w:hAnsi="Calibri" w:cs="Calibri"/>
          <w:sz w:val="24"/>
          <w:szCs w:val="24"/>
        </w:rPr>
      </w:pPr>
      <w:r w:rsidRPr="000A69AB">
        <w:rPr>
          <w:rFonts w:ascii="Calibri" w:hAnsi="Calibri" w:cs="Calibri"/>
          <w:sz w:val="24"/>
          <w:szCs w:val="24"/>
        </w:rPr>
        <w:t xml:space="preserve">In a buck converter, the output voltage </w:t>
      </w:r>
      <m:oMath>
        <m:sSub>
          <m:sSubPr>
            <m:ctrlPr>
              <w:rPr>
                <w:rFonts w:ascii="Cambria Math" w:hAnsi="Cambria Math"/>
              </w:rPr>
            </m:ctrlPr>
          </m:sSubPr>
          <m:e>
            <m:r>
              <w:rPr>
                <w:rFonts w:ascii="Cambria Math" w:hAnsi="Cambria Math"/>
              </w:rPr>
              <m:t>V</m:t>
            </m:r>
          </m:e>
          <m:sub>
            <m:r>
              <w:rPr>
                <w:rFonts w:ascii="Cambria Math" w:hAnsi="Cambria Math"/>
              </w:rPr>
              <m:t>out</m:t>
            </m:r>
          </m:sub>
        </m:sSub>
      </m:oMath>
      <w:r w:rsidRPr="000A69AB">
        <w:rPr>
          <w:rFonts w:ascii="Calibri" w:hAnsi="Calibri" w:cs="Calibri"/>
          <w:sz w:val="24"/>
          <w:szCs w:val="24"/>
        </w:rPr>
        <w:t xml:space="preserve"> is less than or equal to the input voltage </w:t>
      </w:r>
      <m:oMath>
        <m:sSub>
          <m:sSubPr>
            <m:ctrlPr>
              <w:rPr>
                <w:rFonts w:ascii="Cambria Math" w:hAnsi="Cambria Math"/>
              </w:rPr>
            </m:ctrlPr>
          </m:sSubPr>
          <m:e>
            <m:r>
              <w:rPr>
                <w:rFonts w:ascii="Cambria Math" w:hAnsi="Cambria Math"/>
              </w:rPr>
              <m:t>V</m:t>
            </m:r>
          </m:e>
          <m:sub>
            <m:r>
              <w:rPr>
                <w:rFonts w:ascii="Cambria Math" w:hAnsi="Cambria Math"/>
              </w:rPr>
              <m:t>in</m:t>
            </m:r>
          </m:sub>
        </m:sSub>
      </m:oMath>
      <w:r w:rsidRPr="000A69AB">
        <w:rPr>
          <w:rFonts w:ascii="Calibri" w:hAnsi="Calibri" w:cs="Calibri"/>
          <w:sz w:val="24"/>
          <w:szCs w:val="24"/>
        </w:rPr>
        <w:t xml:space="preserve">. </w:t>
      </w:r>
      <w:r w:rsidR="00F573AE">
        <w:rPr>
          <w:rFonts w:ascii="Calibri" w:hAnsi="Calibri" w:cs="Calibri"/>
          <w:sz w:val="24"/>
          <w:szCs w:val="24"/>
        </w:rPr>
        <w:t>While this is always true, the relationship between the input and output voltages change according to the current mode of the buck converter. In a DCM</w:t>
      </w:r>
      <w:r w:rsidR="00614628">
        <w:rPr>
          <w:rFonts w:ascii="Calibri" w:hAnsi="Calibri" w:cs="Calibri"/>
          <w:sz w:val="24"/>
          <w:szCs w:val="24"/>
        </w:rPr>
        <w:t xml:space="preserve"> (discontinuous current mode) buck converter</w:t>
      </w:r>
      <w:r w:rsidR="00F573AE">
        <w:rPr>
          <w:rFonts w:ascii="Calibri" w:hAnsi="Calibri" w:cs="Calibri"/>
          <w:sz w:val="24"/>
          <w:szCs w:val="24"/>
        </w:rPr>
        <w:t>, the inductor current drops to 0 for a certain amount of time in each period, making the calculations more complicated. However, in a CCM</w:t>
      </w:r>
      <w:r w:rsidR="00614628">
        <w:rPr>
          <w:rFonts w:ascii="Calibri" w:hAnsi="Calibri" w:cs="Calibri"/>
          <w:sz w:val="24"/>
          <w:szCs w:val="24"/>
        </w:rPr>
        <w:t xml:space="preserve"> (</w:t>
      </w:r>
      <w:r w:rsidR="00614628">
        <w:rPr>
          <w:rFonts w:ascii="Calibri" w:hAnsi="Calibri" w:cs="Calibri"/>
          <w:sz w:val="24"/>
          <w:szCs w:val="24"/>
        </w:rPr>
        <w:t>continuous current mode)</w:t>
      </w:r>
      <w:r w:rsidR="00F573AE">
        <w:rPr>
          <w:rFonts w:ascii="Calibri" w:hAnsi="Calibri" w:cs="Calibri"/>
          <w:sz w:val="24"/>
          <w:szCs w:val="24"/>
        </w:rPr>
        <w:t xml:space="preserve"> which is what has been used in t</w:t>
      </w:r>
      <w:r w:rsidR="00614628">
        <w:rPr>
          <w:rFonts w:ascii="Calibri" w:hAnsi="Calibri" w:cs="Calibri"/>
          <w:sz w:val="24"/>
          <w:szCs w:val="24"/>
        </w:rPr>
        <w:t>he following project, the inductor current never drops to zero.</w:t>
      </w:r>
      <w:r w:rsidR="00F573AE">
        <w:rPr>
          <w:rFonts w:ascii="Calibri" w:hAnsi="Calibri" w:cs="Calibri"/>
          <w:sz w:val="24"/>
          <w:szCs w:val="24"/>
        </w:rPr>
        <w:t xml:space="preserve"> </w:t>
      </w:r>
      <w:r w:rsidR="00614628">
        <w:rPr>
          <w:rFonts w:ascii="Calibri" w:hAnsi="Calibri" w:cs="Calibri"/>
          <w:sz w:val="24"/>
          <w:szCs w:val="24"/>
        </w:rPr>
        <w:t xml:space="preserve">For a CCM </w:t>
      </w:r>
      <w:r w:rsidR="00F573AE">
        <w:rPr>
          <w:rFonts w:ascii="Calibri" w:hAnsi="Calibri" w:cs="Calibri"/>
          <w:sz w:val="24"/>
          <w:szCs w:val="24"/>
        </w:rPr>
        <w:t>buck converter, t</w:t>
      </w:r>
      <w:r w:rsidRPr="000A69AB">
        <w:rPr>
          <w:rFonts w:ascii="Calibri" w:hAnsi="Calibri" w:cs="Calibri"/>
          <w:sz w:val="24"/>
          <w:szCs w:val="24"/>
        </w:rPr>
        <w:t xml:space="preserve">he relationship between output and input voltage is given by: </w:t>
      </w:r>
    </w:p>
    <w:p w14:paraId="5771B408" w14:textId="4977500D" w:rsidR="008F63AA" w:rsidRPr="000A69AB" w:rsidRDefault="00000000">
      <w:pPr>
        <w:ind w:firstLine="720"/>
        <w:jc w:val="center"/>
        <w:rPr>
          <w:rFonts w:ascii="Calibri" w:hAnsi="Calibri" w:cs="Calibri"/>
          <w:sz w:val="24"/>
          <w:szCs w:val="24"/>
        </w:rPr>
      </w:pPr>
      <m:oMathPara>
        <m:oMathParaPr>
          <m:jc m:val="center"/>
        </m:oMathParaPr>
        <m:oMath>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V</m:t>
                    </m:r>
                  </m:e>
                  <m:sub>
                    <m:r>
                      <m:rPr>
                        <m:lit/>
                        <m:nor/>
                      </m:rPr>
                      <w:rPr>
                        <w:rFonts w:ascii="Cambria Math" w:hAnsi="Cambria Math"/>
                      </w:rPr>
                      <m:t>out</m:t>
                    </m:r>
                  </m:sub>
                </m:sSub>
                <m:r>
                  <w:rPr>
                    <w:rFonts w:ascii="Cambria Math" w:hAnsi="Cambria Math"/>
                  </w:rPr>
                  <m:t>=D×</m:t>
                </m:r>
                <m:sSub>
                  <m:sSubPr>
                    <m:ctrlPr>
                      <w:rPr>
                        <w:rFonts w:ascii="Cambria Math" w:hAnsi="Cambria Math"/>
                      </w:rPr>
                    </m:ctrlPr>
                  </m:sSubPr>
                  <m:e>
                    <m:r>
                      <w:rPr>
                        <w:rFonts w:ascii="Cambria Math" w:hAnsi="Cambria Math"/>
                      </w:rPr>
                      <m:t>V</m:t>
                    </m:r>
                  </m:e>
                  <m:sub>
                    <m:r>
                      <m:rPr>
                        <m:lit/>
                        <m:nor/>
                      </m:rPr>
                      <w:rPr>
                        <w:rFonts w:ascii="Cambria Math" w:hAnsi="Cambria Math"/>
                      </w:rPr>
                      <m:t>in</m:t>
                    </m:r>
                  </m:sub>
                </m:sSub>
              </m:e>
              <m:e>
                <m:r>
                  <w:rPr>
                    <w:rFonts w:ascii="Cambria Math" w:hAnsi="Cambria Math"/>
                  </w:rPr>
                  <m:t>(1)</m:t>
                </m:r>
              </m:e>
            </m:mr>
          </m:m>
        </m:oMath>
      </m:oMathPara>
    </w:p>
    <w:p w14:paraId="40148C2B" w14:textId="77777777" w:rsidR="008F63AA" w:rsidRPr="000A69AB" w:rsidRDefault="00AB1502">
      <w:pPr>
        <w:ind w:firstLine="720"/>
        <w:rPr>
          <w:rFonts w:ascii="Calibri" w:hAnsi="Calibri" w:cs="Calibri"/>
          <w:sz w:val="24"/>
          <w:szCs w:val="24"/>
        </w:rPr>
      </w:pPr>
      <w:r w:rsidRPr="000A69AB">
        <w:rPr>
          <w:rFonts w:ascii="Calibri" w:hAnsi="Calibri" w:cs="Calibri"/>
          <w:sz w:val="24"/>
          <w:szCs w:val="24"/>
        </w:rPr>
        <w:t xml:space="preserve">where D is the duty cycle of the switching element, defined as the ratio of the switch ON time </w:t>
      </w:r>
      <m:oMath>
        <m:sSub>
          <m:sSubPr>
            <m:ctrlPr>
              <w:rPr>
                <w:rFonts w:ascii="Cambria Math" w:hAnsi="Cambria Math"/>
              </w:rPr>
            </m:ctrlPr>
          </m:sSubPr>
          <m:e>
            <m:r>
              <w:rPr>
                <w:rFonts w:ascii="Cambria Math" w:hAnsi="Cambria Math"/>
              </w:rPr>
              <m:t>t</m:t>
            </m:r>
          </m:e>
          <m:sub>
            <m:r>
              <w:rPr>
                <w:rFonts w:ascii="Cambria Math" w:hAnsi="Cambria Math"/>
              </w:rPr>
              <m:t>on</m:t>
            </m:r>
          </m:sub>
        </m:sSub>
      </m:oMath>
      <w:r w:rsidRPr="000A69AB">
        <w:rPr>
          <w:rFonts w:ascii="Calibri" w:hAnsi="Calibri" w:cs="Calibri"/>
          <w:sz w:val="24"/>
          <w:szCs w:val="24"/>
        </w:rPr>
        <w:t>​ to the total switching period T:</w:t>
      </w:r>
    </w:p>
    <w:p w14:paraId="6F5231B9" w14:textId="77777777" w:rsidR="008F63AA" w:rsidRPr="000A69AB" w:rsidRDefault="00AB1502">
      <w:pPr>
        <w:ind w:firstLine="720"/>
        <w:jc w:val="center"/>
        <w:rPr>
          <w:rFonts w:ascii="Calibri" w:hAnsi="Calibri" w:cs="Calibri"/>
          <w:sz w:val="24"/>
          <w:szCs w:val="24"/>
        </w:rPr>
      </w:pPr>
      <m:oMathPara>
        <m:oMathParaPr>
          <m:jc m:val="center"/>
        </m:oMathParaPr>
        <m:oMath>
          <m:r>
            <w:rPr>
              <w:rFonts w:ascii="Cambria Math" w:hAnsi="Cambria Math"/>
            </w:rPr>
            <m:t>D=</m:t>
          </m:r>
          <m:f>
            <m:fPr>
              <m:ctrlPr>
                <w:rPr>
                  <w:rFonts w:ascii="Cambria Math" w:hAnsi="Cambria Math"/>
                </w:rPr>
              </m:ctrlPr>
            </m:fPr>
            <m:num>
              <m:sSub>
                <m:sSubPr>
                  <m:ctrlPr>
                    <w:rPr>
                      <w:rFonts w:ascii="Cambria Math" w:hAnsi="Cambria Math"/>
                    </w:rPr>
                  </m:ctrlPr>
                </m:sSubPr>
                <m:e>
                  <m:r>
                    <w:rPr>
                      <w:rFonts w:ascii="Cambria Math" w:hAnsi="Cambria Math"/>
                    </w:rPr>
                    <m:t>t</m:t>
                  </m:r>
                </m:e>
                <m:sub>
                  <m:r>
                    <m:rPr>
                      <m:lit/>
                      <m:nor/>
                    </m:rPr>
                    <w:rPr>
                      <w:rFonts w:ascii="Cambria Math" w:hAnsi="Cambria Math"/>
                    </w:rPr>
                    <m:t>on</m:t>
                  </m:r>
                </m:sub>
              </m:sSub>
            </m:num>
            <m:den>
              <m:r>
                <w:rPr>
                  <w:rFonts w:ascii="Cambria Math" w:hAnsi="Cambria Math"/>
                </w:rPr>
                <m:t>T</m:t>
              </m:r>
            </m:den>
          </m:f>
        </m:oMath>
      </m:oMathPara>
    </w:p>
    <w:p w14:paraId="3F4A79D2" w14:textId="77777777" w:rsidR="008F63AA" w:rsidRPr="000A69AB" w:rsidRDefault="00AB1502">
      <w:pPr>
        <w:ind w:firstLine="720"/>
        <w:rPr>
          <w:rFonts w:ascii="Calibri" w:hAnsi="Calibri" w:cs="Calibri"/>
          <w:sz w:val="24"/>
          <w:szCs w:val="24"/>
        </w:rPr>
      </w:pPr>
      <w:r w:rsidRPr="000A69AB">
        <w:rPr>
          <w:rFonts w:ascii="Calibri" w:hAnsi="Calibri" w:cs="Calibri"/>
          <w:sz w:val="24"/>
          <w:szCs w:val="24"/>
        </w:rPr>
        <w:t>Since the switch is driven by a PWM (Pulse Width Modulation) signal, the duty cycle of the PWM controls the average output voltage.</w:t>
      </w:r>
    </w:p>
    <w:p w14:paraId="2730519F" w14:textId="77777777" w:rsidR="008F63AA" w:rsidRPr="000A69AB" w:rsidRDefault="00AB1502">
      <w:pPr>
        <w:ind w:firstLine="720"/>
        <w:rPr>
          <w:rFonts w:ascii="Calibri" w:hAnsi="Calibri" w:cs="Calibri"/>
          <w:sz w:val="24"/>
          <w:szCs w:val="24"/>
        </w:rPr>
      </w:pPr>
      <w:r w:rsidRPr="000A69AB">
        <w:rPr>
          <w:rFonts w:ascii="Calibri" w:hAnsi="Calibri" w:cs="Calibri"/>
          <w:sz w:val="24"/>
          <w:szCs w:val="24"/>
        </w:rPr>
        <w:t>As seen in Figure 3, the current passing through the inductor and the output voltage have ripples. The inductor current ripple can be calculated as</w:t>
      </w:r>
    </w:p>
    <w:p w14:paraId="03B7FC8F" w14:textId="27A620B0" w:rsidR="008F63AA" w:rsidRPr="000A69AB" w:rsidRDefault="00000000">
      <w:pPr>
        <w:ind w:firstLine="720"/>
        <w:jc w:val="center"/>
        <w:rPr>
          <w:rFonts w:ascii="Calibri" w:hAnsi="Calibri" w:cs="Calibri"/>
          <w:sz w:val="24"/>
          <w:szCs w:val="24"/>
        </w:rPr>
      </w:pPr>
      <m:oMathPara>
        <m:oMathParaPr>
          <m:jc m:val="center"/>
        </m:oMathParaPr>
        <m:oMath>
          <m:m>
            <m:mPr>
              <m:mcs>
                <m:mc>
                  <m:mcPr>
                    <m:count m:val="2"/>
                    <m:mcJc m:val="center"/>
                  </m:mcPr>
                </m:mc>
              </m:mcs>
              <m:ctrlPr>
                <w:rPr>
                  <w:rFonts w:ascii="Cambria Math" w:hAnsi="Cambria Math"/>
                </w:rPr>
              </m:ctrlPr>
            </m:mPr>
            <m:mr>
              <m:e>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L</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m:rPr>
                            <m:lit/>
                            <m:nor/>
                          </m:rPr>
                          <w:rPr>
                            <w:rFonts w:ascii="Cambria Math" w:hAnsi="Cambria Math"/>
                          </w:rPr>
                          <m:t>in</m:t>
                        </m:r>
                      </m:sub>
                    </m:sSub>
                    <m:r>
                      <w:rPr>
                        <w:rFonts w:ascii="Cambria Math" w:hAnsi="Cambria Math"/>
                      </w:rPr>
                      <m:t>-</m:t>
                    </m:r>
                    <m:sSub>
                      <m:sSubPr>
                        <m:ctrlPr>
                          <w:rPr>
                            <w:rFonts w:ascii="Cambria Math" w:hAnsi="Cambria Math"/>
                          </w:rPr>
                        </m:ctrlPr>
                      </m:sSubPr>
                      <m:e>
                        <m:r>
                          <w:rPr>
                            <w:rFonts w:ascii="Cambria Math" w:hAnsi="Cambria Math"/>
                          </w:rPr>
                          <m:t>V</m:t>
                        </m:r>
                      </m:e>
                      <m:sub>
                        <m:r>
                          <m:rPr>
                            <m:lit/>
                            <m:nor/>
                          </m:rPr>
                          <w:rPr>
                            <w:rFonts w:ascii="Cambria Math" w:hAnsi="Cambria Math"/>
                          </w:rPr>
                          <m:t>out</m:t>
                        </m:r>
                      </m:sub>
                    </m:sSub>
                  </m:num>
                  <m:den>
                    <m:r>
                      <w:rPr>
                        <w:rFonts w:ascii="Cambria Math" w:hAnsi="Cambria Math"/>
                      </w:rPr>
                      <m:t>L</m:t>
                    </m:r>
                  </m:den>
                </m:f>
                <m:r>
                  <w:rPr>
                    <w:rFonts w:ascii="Cambria Math" w:hAnsi="Cambria Math"/>
                  </w:rPr>
                  <m:t>×DT=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V</m:t>
                        </m:r>
                      </m:e>
                      <m:sub>
                        <m:r>
                          <m:rPr>
                            <m:lit/>
                            <m:nor/>
                          </m:rPr>
                          <w:rPr>
                            <w:rFonts w:ascii="Cambria Math" w:hAnsi="Cambria Math"/>
                          </w:rPr>
                          <m:t>in</m:t>
                        </m:r>
                      </m:sub>
                    </m:sSub>
                    <m:r>
                      <w:rPr>
                        <w:rFonts w:ascii="Cambria Math" w:hAnsi="Cambria Math"/>
                      </w:rPr>
                      <m:t>-</m:t>
                    </m:r>
                    <m:sSub>
                      <m:sSubPr>
                        <m:ctrlPr>
                          <w:rPr>
                            <w:rFonts w:ascii="Cambria Math" w:hAnsi="Cambria Math"/>
                          </w:rPr>
                        </m:ctrlPr>
                      </m:sSubPr>
                      <m:e>
                        <m:r>
                          <w:rPr>
                            <w:rFonts w:ascii="Cambria Math" w:hAnsi="Cambria Math"/>
                          </w:rPr>
                          <m:t>V</m:t>
                        </m:r>
                      </m:e>
                      <m:sub>
                        <m:r>
                          <m:rPr>
                            <m:lit/>
                            <m:nor/>
                          </m:rPr>
                          <w:rPr>
                            <w:rFonts w:ascii="Cambria Math" w:hAnsi="Cambria Math"/>
                          </w:rPr>
                          <m:t>out</m:t>
                        </m:r>
                      </m:sub>
                    </m:sSub>
                    <m:r>
                      <w:rPr>
                        <w:rFonts w:ascii="Cambria Math" w:hAnsi="Cambria Math"/>
                      </w:rPr>
                      <m:t>)×D</m:t>
                    </m:r>
                  </m:num>
                  <m:den>
                    <m:r>
                      <w:rPr>
                        <w:rFonts w:ascii="Cambria Math" w:hAnsi="Cambria Math"/>
                      </w:rPr>
                      <m:t>L</m:t>
                    </m:r>
                    <m:sSub>
                      <m:sSubPr>
                        <m:ctrlPr>
                          <w:rPr>
                            <w:rFonts w:ascii="Cambria Math" w:hAnsi="Cambria Math"/>
                          </w:rPr>
                        </m:ctrlPr>
                      </m:sSubPr>
                      <m:e>
                        <m:r>
                          <w:rPr>
                            <w:rFonts w:ascii="Cambria Math" w:hAnsi="Cambria Math"/>
                          </w:rPr>
                          <m:t>f</m:t>
                        </m:r>
                      </m:e>
                      <m:sub>
                        <m:r>
                          <w:rPr>
                            <w:rFonts w:ascii="Cambria Math" w:hAnsi="Cambria Math"/>
                          </w:rPr>
                          <m:t>s</m:t>
                        </m:r>
                      </m:sub>
                    </m:sSub>
                  </m:den>
                </m:f>
              </m:e>
              <m:e>
                <m:r>
                  <m:rPr>
                    <m:nor/>
                  </m:rPr>
                  <w:rPr>
                    <w:rFonts w:ascii="Cambria Math" w:hAnsi="Cambria Math"/>
                  </w:rPr>
                  <m:t>(2</m:t>
                </m:r>
                <m:r>
                  <m:rPr>
                    <m:lit/>
                    <m:nor/>
                  </m:rPr>
                  <w:rPr>
                    <w:rFonts w:ascii="Cambria Math" w:hAnsi="Cambria Math"/>
                  </w:rPr>
                  <m:t>)</m:t>
                </m:r>
              </m:e>
            </m:mr>
          </m:m>
        </m:oMath>
      </m:oMathPara>
    </w:p>
    <w:p w14:paraId="4460AB7A" w14:textId="77777777" w:rsidR="008F63AA" w:rsidRPr="000A69AB" w:rsidRDefault="00AB1502">
      <w:pPr>
        <w:ind w:firstLine="720"/>
        <w:rPr>
          <w:rFonts w:ascii="Calibri" w:hAnsi="Calibri" w:cs="Calibri"/>
          <w:sz w:val="24"/>
          <w:szCs w:val="24"/>
        </w:rPr>
      </w:pPr>
      <w:r w:rsidRPr="000A69AB">
        <w:rPr>
          <w:rFonts w:ascii="Calibri" w:hAnsi="Calibri" w:cs="Calibri"/>
          <w:sz w:val="24"/>
          <w:szCs w:val="24"/>
        </w:rPr>
        <w:t>or equivalently (by inserting equation (1))</w:t>
      </w:r>
    </w:p>
    <w:p w14:paraId="4B9F43A2" w14:textId="77777777" w:rsidR="008F63AA" w:rsidRPr="000A69AB" w:rsidRDefault="00AB1502">
      <w:pPr>
        <w:ind w:firstLine="720"/>
        <w:jc w:val="center"/>
        <w:rPr>
          <w:rFonts w:ascii="Calibri" w:hAnsi="Calibri" w:cs="Calibri"/>
          <w:sz w:val="24"/>
          <w:szCs w:val="24"/>
        </w:rPr>
      </w:pPr>
      <m:oMathPara>
        <m:oMathParaPr>
          <m:jc m:val="center"/>
        </m:oMathParaPr>
        <m:oMath>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L</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m:rPr>
                      <m:lit/>
                      <m:nor/>
                    </m:rPr>
                    <w:rPr>
                      <w:rFonts w:ascii="Cambria Math" w:hAnsi="Cambria Math"/>
                    </w:rPr>
                    <m:t>in</m:t>
                  </m:r>
                </m:sub>
              </m:sSub>
              <m:r>
                <w:rPr>
                  <w:rFonts w:ascii="Cambria Math" w:hAnsi="Cambria Math"/>
                </w:rPr>
                <m:t>(1-D)D</m:t>
              </m:r>
            </m:num>
            <m:den>
              <m:r>
                <w:rPr>
                  <w:rFonts w:ascii="Cambria Math" w:hAnsi="Cambria Math"/>
                </w:rPr>
                <m:t>L</m:t>
              </m:r>
              <m:sSub>
                <m:sSubPr>
                  <m:ctrlPr>
                    <w:rPr>
                      <w:rFonts w:ascii="Cambria Math" w:hAnsi="Cambria Math"/>
                    </w:rPr>
                  </m:ctrlPr>
                </m:sSubPr>
                <m:e>
                  <m:r>
                    <w:rPr>
                      <w:rFonts w:ascii="Cambria Math" w:hAnsi="Cambria Math"/>
                    </w:rPr>
                    <m:t>f</m:t>
                  </m:r>
                </m:e>
                <m:sub>
                  <m:r>
                    <w:rPr>
                      <w:rFonts w:ascii="Cambria Math" w:hAnsi="Cambria Math"/>
                    </w:rPr>
                    <m:t>s</m:t>
                  </m:r>
                </m:sub>
              </m:sSub>
            </m:den>
          </m:f>
        </m:oMath>
      </m:oMathPara>
    </w:p>
    <w:p w14:paraId="37F26F4D" w14:textId="77777777" w:rsidR="008F63AA" w:rsidRPr="000A69AB" w:rsidRDefault="00AB1502">
      <w:pPr>
        <w:ind w:firstLine="720"/>
        <w:rPr>
          <w:rFonts w:ascii="Calibri" w:hAnsi="Calibri" w:cs="Calibri"/>
          <w:sz w:val="24"/>
          <w:szCs w:val="24"/>
        </w:rPr>
      </w:pPr>
      <w:r w:rsidRPr="000A69AB">
        <w:rPr>
          <w:rFonts w:ascii="Calibri" w:hAnsi="Calibri" w:cs="Calibri"/>
          <w:sz w:val="24"/>
          <w:szCs w:val="24"/>
        </w:rPr>
        <w:t>where:</w:t>
      </w:r>
    </w:p>
    <w:p w14:paraId="6AA4A174" w14:textId="77777777" w:rsidR="008F63AA" w:rsidRPr="000A69AB" w:rsidRDefault="00AB1502">
      <w:pPr>
        <w:numPr>
          <w:ilvl w:val="0"/>
          <w:numId w:val="10"/>
        </w:numPr>
        <w:rPr>
          <w:rFonts w:ascii="Calibri" w:hAnsi="Calibri" w:cs="Calibri"/>
          <w:sz w:val="24"/>
          <w:szCs w:val="24"/>
        </w:rPr>
      </w:pPr>
      <w:r w:rsidRPr="000A69AB">
        <w:rPr>
          <w:rFonts w:ascii="Calibri" w:hAnsi="Calibri" w:cs="Calibri"/>
          <w:sz w:val="24"/>
          <w:szCs w:val="24"/>
        </w:rPr>
        <w:t>L is the inductance,</w:t>
      </w:r>
    </w:p>
    <w:p w14:paraId="48D2E018" w14:textId="77777777" w:rsidR="008F63AA" w:rsidRPr="000A69AB" w:rsidRDefault="00AB1502">
      <w:pPr>
        <w:numPr>
          <w:ilvl w:val="0"/>
          <w:numId w:val="10"/>
        </w:numPr>
        <w:rPr>
          <w:rFonts w:ascii="Calibri" w:hAnsi="Calibri" w:cs="Calibri"/>
          <w:sz w:val="24"/>
          <w:szCs w:val="24"/>
        </w:rPr>
      </w:pPr>
      <m:oMath>
        <m:r>
          <w:rPr>
            <w:rFonts w:ascii="Cambria Math" w:hAnsi="Cambria Math"/>
          </w:rPr>
          <m:t>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f</m:t>
                </m:r>
              </m:e>
              <m:sub>
                <m:r>
                  <w:rPr>
                    <w:rFonts w:ascii="Cambria Math" w:hAnsi="Cambria Math"/>
                  </w:rPr>
                  <m:t>s</m:t>
                </m:r>
              </m:sub>
            </m:sSub>
          </m:den>
        </m:f>
      </m:oMath>
      <w:r w:rsidRPr="000A69AB">
        <w:rPr>
          <w:rFonts w:ascii="Calibri" w:hAnsi="Calibri" w:cs="Calibri"/>
          <w:sz w:val="24"/>
          <w:szCs w:val="24"/>
        </w:rPr>
        <w:t>​ is the switching period,</w:t>
      </w:r>
    </w:p>
    <w:p w14:paraId="5CEBC359" w14:textId="77777777" w:rsidR="008F63AA" w:rsidRPr="000A69AB" w:rsidRDefault="00000000">
      <w:pPr>
        <w:numPr>
          <w:ilvl w:val="0"/>
          <w:numId w:val="10"/>
        </w:numPr>
        <w:rPr>
          <w:rFonts w:ascii="Calibri" w:hAnsi="Calibri" w:cs="Calibri"/>
          <w:sz w:val="24"/>
          <w:szCs w:val="24"/>
        </w:rPr>
      </w:pPr>
      <m:oMath>
        <m:sSub>
          <m:sSubPr>
            <m:ctrlPr>
              <w:rPr>
                <w:rFonts w:ascii="Cambria Math" w:hAnsi="Cambria Math"/>
              </w:rPr>
            </m:ctrlPr>
          </m:sSubPr>
          <m:e>
            <m:r>
              <w:rPr>
                <w:rFonts w:ascii="Cambria Math" w:hAnsi="Cambria Math"/>
              </w:rPr>
              <m:t>f</m:t>
            </m:r>
          </m:e>
          <m:sub>
            <m:r>
              <w:rPr>
                <w:rFonts w:ascii="Cambria Math" w:hAnsi="Cambria Math"/>
              </w:rPr>
              <m:t>s</m:t>
            </m:r>
          </m:sub>
        </m:sSub>
      </m:oMath>
      <w:r w:rsidR="00AB1502" w:rsidRPr="000A69AB">
        <w:rPr>
          <w:rFonts w:ascii="Calibri" w:hAnsi="Calibri" w:cs="Calibri"/>
          <w:sz w:val="24"/>
          <w:szCs w:val="24"/>
        </w:rPr>
        <w:t xml:space="preserve"> is the switching frequency.</w:t>
      </w:r>
    </w:p>
    <w:p w14:paraId="5BB203DF" w14:textId="77777777" w:rsidR="008F63AA" w:rsidRPr="000A69AB" w:rsidRDefault="00AB1502">
      <w:pPr>
        <w:ind w:left="720"/>
        <w:rPr>
          <w:rFonts w:ascii="Calibri" w:hAnsi="Calibri" w:cs="Calibri"/>
          <w:sz w:val="24"/>
          <w:szCs w:val="24"/>
        </w:rPr>
      </w:pPr>
      <w:r w:rsidRPr="000A69AB">
        <w:rPr>
          <w:rFonts w:ascii="Calibri" w:hAnsi="Calibri" w:cs="Calibri"/>
          <w:sz w:val="24"/>
          <w:szCs w:val="24"/>
        </w:rPr>
        <w:t xml:space="preserve">We can see that the inductance of the inductor and the switching frequency are key factors in the current ripple. </w:t>
      </w:r>
    </w:p>
    <w:p w14:paraId="574B7A58" w14:textId="77777777" w:rsidR="008F63AA" w:rsidRPr="000A69AB" w:rsidRDefault="00AB1502">
      <w:pPr>
        <w:rPr>
          <w:rFonts w:ascii="Calibri" w:hAnsi="Calibri" w:cs="Calibri"/>
          <w:sz w:val="24"/>
          <w:szCs w:val="24"/>
        </w:rPr>
      </w:pPr>
      <w:r w:rsidRPr="000A69AB">
        <w:rPr>
          <w:rFonts w:ascii="Calibri" w:hAnsi="Calibri" w:cs="Calibri"/>
          <w:sz w:val="24"/>
          <w:szCs w:val="24"/>
        </w:rPr>
        <w:t xml:space="preserve"> </w:t>
      </w:r>
      <w:r w:rsidRPr="000A69AB">
        <w:rPr>
          <w:rFonts w:ascii="Calibri" w:hAnsi="Calibri" w:cs="Calibri"/>
          <w:sz w:val="24"/>
          <w:szCs w:val="24"/>
        </w:rPr>
        <w:tab/>
        <w:t xml:space="preserve">The output voltage ripple </w:t>
      </w:r>
      <m:oMath>
        <m:r>
          <w:rPr>
            <w:rFonts w:ascii="Cambria Math" w:hAnsi="Cambria Math"/>
          </w:rPr>
          <m:t>Δ</m:t>
        </m:r>
        <m:sSub>
          <m:sSubPr>
            <m:ctrlPr>
              <w:rPr>
                <w:rFonts w:ascii="Cambria Math" w:hAnsi="Cambria Math"/>
              </w:rPr>
            </m:ctrlPr>
          </m:sSubPr>
          <m:e>
            <m:r>
              <w:rPr>
                <w:rFonts w:ascii="Cambria Math" w:hAnsi="Cambria Math"/>
              </w:rPr>
              <m:t>V</m:t>
            </m:r>
          </m:e>
          <m:sub>
            <m:r>
              <w:rPr>
                <w:rFonts w:ascii="Cambria Math" w:hAnsi="Cambria Math"/>
              </w:rPr>
              <m:t>out</m:t>
            </m:r>
          </m:sub>
        </m:sSub>
      </m:oMath>
      <w:r w:rsidRPr="000A69AB">
        <w:rPr>
          <w:rFonts w:ascii="Calibri" w:hAnsi="Calibri" w:cs="Calibri"/>
          <w:sz w:val="24"/>
          <w:szCs w:val="24"/>
        </w:rPr>
        <w:t xml:space="preserve"> ​ is determined by the capacitor C and the inductor current ripple, assuming the capacitor's Equivalent Series Resistance (ESR) is negligible: </w:t>
      </w:r>
    </w:p>
    <w:p w14:paraId="05A1773C" w14:textId="4FDED4F2" w:rsidR="008F63AA" w:rsidRPr="000A69AB" w:rsidRDefault="00000000">
      <w:pPr>
        <w:jc w:val="center"/>
        <w:rPr>
          <w:rFonts w:ascii="Calibri" w:hAnsi="Calibri" w:cs="Calibri"/>
          <w:sz w:val="24"/>
          <w:szCs w:val="24"/>
        </w:rPr>
      </w:pPr>
      <m:oMathPara>
        <m:oMathParaPr>
          <m:jc m:val="center"/>
        </m:oMathParaPr>
        <m:oMath>
          <m:m>
            <m:mPr>
              <m:mcs>
                <m:mc>
                  <m:mcPr>
                    <m:count m:val="2"/>
                    <m:mcJc m:val="center"/>
                  </m:mcPr>
                </m:mc>
              </m:mcs>
              <m:ctrlPr>
                <w:rPr>
                  <w:rFonts w:ascii="Cambria Math" w:hAnsi="Cambria Math"/>
                </w:rPr>
              </m:ctrlPr>
            </m:mPr>
            <m:mr>
              <m:e>
                <m:r>
                  <w:rPr>
                    <w:rFonts w:ascii="Cambria Math" w:hAnsi="Cambria Math"/>
                  </w:rPr>
                  <m:t>Δ</m:t>
                </m:r>
                <m:sSub>
                  <m:sSubPr>
                    <m:ctrlPr>
                      <w:rPr>
                        <w:rFonts w:ascii="Cambria Math" w:hAnsi="Cambria Math"/>
                      </w:rPr>
                    </m:ctrlPr>
                  </m:sSubPr>
                  <m:e>
                    <m:r>
                      <w:rPr>
                        <w:rFonts w:ascii="Cambria Math" w:hAnsi="Cambria Math"/>
                      </w:rPr>
                      <m:t>V</m:t>
                    </m:r>
                  </m:e>
                  <m:sub>
                    <m:r>
                      <m:rPr>
                        <m:lit/>
                        <m:nor/>
                      </m:rPr>
                      <w:rPr>
                        <w:rFonts w:ascii="Cambria Math" w:hAnsi="Cambria Math"/>
                      </w:rPr>
                      <m:t>out</m:t>
                    </m:r>
                  </m:sub>
                </m:sSub>
                <m:r>
                  <w:rPr>
                    <w:rFonts w:ascii="Cambria Math" w:hAnsi="Cambria Math"/>
                  </w:rPr>
                  <m:t>=</m:t>
                </m:r>
                <m:f>
                  <m:fPr>
                    <m:ctrlPr>
                      <w:rPr>
                        <w:rFonts w:ascii="Cambria Math" w:hAnsi="Cambria Math"/>
                      </w:rPr>
                    </m:ctrlPr>
                  </m:fPr>
                  <m:num>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L</m:t>
                        </m:r>
                      </m:sub>
                    </m:sSub>
                  </m:num>
                  <m:den>
                    <m:r>
                      <w:rPr>
                        <w:rFonts w:ascii="Cambria Math" w:hAnsi="Cambria Math"/>
                      </w:rPr>
                      <m:t>8</m:t>
                    </m:r>
                    <m:sSub>
                      <m:sSubPr>
                        <m:ctrlPr>
                          <w:rPr>
                            <w:rFonts w:ascii="Cambria Math" w:hAnsi="Cambria Math"/>
                          </w:rPr>
                        </m:ctrlPr>
                      </m:sSubPr>
                      <m:e>
                        <m:r>
                          <w:rPr>
                            <w:rFonts w:ascii="Cambria Math" w:hAnsi="Cambria Math"/>
                          </w:rPr>
                          <m:t>f</m:t>
                        </m:r>
                      </m:e>
                      <m:sub>
                        <m:r>
                          <w:rPr>
                            <w:rFonts w:ascii="Cambria Math" w:hAnsi="Cambria Math"/>
                          </w:rPr>
                          <m:t>s</m:t>
                        </m:r>
                      </m:sub>
                    </m:sSub>
                    <m:r>
                      <w:rPr>
                        <w:rFonts w:ascii="Cambria Math" w:hAnsi="Cambria Math"/>
                      </w:rPr>
                      <m:t>C</m:t>
                    </m:r>
                  </m:den>
                </m:f>
              </m:e>
              <m:e>
                <m:r>
                  <m:rPr>
                    <m:nor/>
                  </m:rPr>
                  <w:rPr>
                    <w:rFonts w:ascii="Cambria Math" w:hAnsi="Cambria Math"/>
                  </w:rPr>
                  <m:t>(3</m:t>
                </m:r>
                <m:r>
                  <m:rPr>
                    <m:lit/>
                    <m:nor/>
                  </m:rPr>
                  <w:rPr>
                    <w:rFonts w:ascii="Cambria Math" w:hAnsi="Cambria Math"/>
                  </w:rPr>
                  <m:t>)</m:t>
                </m:r>
              </m:e>
            </m:mr>
          </m:m>
        </m:oMath>
      </m:oMathPara>
    </w:p>
    <w:p w14:paraId="1E67F68A" w14:textId="77777777" w:rsidR="008F63AA" w:rsidRPr="000A69AB" w:rsidRDefault="00AB1502">
      <w:pPr>
        <w:rPr>
          <w:rFonts w:ascii="Calibri" w:hAnsi="Calibri" w:cs="Calibri"/>
          <w:sz w:val="24"/>
          <w:szCs w:val="24"/>
        </w:rPr>
      </w:pPr>
      <w:r w:rsidRPr="000A69AB">
        <w:rPr>
          <w:rFonts w:ascii="Calibri" w:hAnsi="Calibri" w:cs="Calibri"/>
          <w:sz w:val="24"/>
          <w:szCs w:val="24"/>
        </w:rPr>
        <w:t>If the capacitor ESR is significant, the ripple due to ESR is:</w:t>
      </w:r>
    </w:p>
    <w:p w14:paraId="1569D963" w14:textId="77777777" w:rsidR="008F63AA" w:rsidRPr="000A69AB" w:rsidRDefault="00AB1502">
      <w:pPr>
        <w:jc w:val="center"/>
        <w:rPr>
          <w:rFonts w:ascii="Calibri" w:hAnsi="Calibri" w:cs="Calibri"/>
          <w:sz w:val="24"/>
          <w:szCs w:val="24"/>
        </w:rPr>
      </w:pPr>
      <m:oMathPara>
        <m:oMathParaPr>
          <m:jc m:val="center"/>
        </m:oMathParaPr>
        <m:oMath>
          <m:r>
            <w:rPr>
              <w:rFonts w:ascii="Cambria Math" w:hAnsi="Cambria Math"/>
            </w:rPr>
            <m:t>Δ</m:t>
          </m:r>
          <m:sSub>
            <m:sSubPr>
              <m:ctrlPr>
                <w:rPr>
                  <w:rFonts w:ascii="Cambria Math" w:hAnsi="Cambria Math"/>
                </w:rPr>
              </m:ctrlPr>
            </m:sSubPr>
            <m:e>
              <m:r>
                <w:rPr>
                  <w:rFonts w:ascii="Cambria Math" w:hAnsi="Cambria Math"/>
                </w:rPr>
                <m:t>V</m:t>
              </m:r>
            </m:e>
            <m:sub>
              <m:r>
                <m:rPr>
                  <m:lit/>
                  <m:nor/>
                </m:rPr>
                <w:rPr>
                  <w:rFonts w:ascii="Cambria Math" w:hAnsi="Cambria Math"/>
                </w:rPr>
                <m:t>ESR</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R</m:t>
              </m:r>
            </m:e>
            <m:sub>
              <m:r>
                <m:rPr>
                  <m:lit/>
                  <m:nor/>
                </m:rPr>
                <w:rPr>
                  <w:rFonts w:ascii="Cambria Math" w:hAnsi="Cambria Math"/>
                </w:rPr>
                <m:t>ESR</m:t>
              </m:r>
            </m:sub>
          </m:sSub>
        </m:oMath>
      </m:oMathPara>
    </w:p>
    <w:p w14:paraId="18C568DC" w14:textId="77777777" w:rsidR="008F63AA" w:rsidRPr="000A69AB" w:rsidRDefault="00AB1502">
      <w:pPr>
        <w:rPr>
          <w:rFonts w:ascii="Calibri" w:hAnsi="Calibri" w:cs="Calibri"/>
          <w:sz w:val="24"/>
          <w:szCs w:val="24"/>
        </w:rPr>
      </w:pPr>
      <w:r w:rsidRPr="000A69AB">
        <w:rPr>
          <w:rFonts w:ascii="Calibri" w:hAnsi="Calibri" w:cs="Calibri"/>
          <w:sz w:val="24"/>
          <w:szCs w:val="24"/>
        </w:rPr>
        <w:t>The total output voltage ripple is approximately the sum of these two components:</w:t>
      </w:r>
    </w:p>
    <w:p w14:paraId="685474BF" w14:textId="77777777" w:rsidR="008F63AA" w:rsidRPr="000A69AB" w:rsidRDefault="00AB1502">
      <w:pPr>
        <w:jc w:val="center"/>
        <w:rPr>
          <w:rFonts w:ascii="Calibri" w:hAnsi="Calibri" w:cs="Calibri"/>
          <w:sz w:val="24"/>
          <w:szCs w:val="24"/>
        </w:rPr>
      </w:pPr>
      <m:oMathPara>
        <m:oMathParaPr>
          <m:jc m:val="center"/>
        </m:oMathParaPr>
        <m:oMath>
          <m:r>
            <w:rPr>
              <w:rFonts w:ascii="Cambria Math" w:hAnsi="Cambria Math"/>
            </w:rPr>
            <m:t>Δ</m:t>
          </m:r>
          <m:sSub>
            <m:sSubPr>
              <m:ctrlPr>
                <w:rPr>
                  <w:rFonts w:ascii="Cambria Math" w:hAnsi="Cambria Math"/>
                </w:rPr>
              </m:ctrlPr>
            </m:sSubPr>
            <m:e>
              <m:r>
                <w:rPr>
                  <w:rFonts w:ascii="Cambria Math" w:hAnsi="Cambria Math"/>
                </w:rPr>
                <m:t>V</m:t>
              </m:r>
            </m:e>
            <m:sub>
              <m:r>
                <m:rPr>
                  <m:lit/>
                  <m:nor/>
                </m:rPr>
                <w:rPr>
                  <w:rFonts w:ascii="Cambria Math" w:hAnsi="Cambria Math"/>
                </w:rPr>
                <m:t>out, total</m:t>
              </m:r>
            </m:sub>
          </m:sSub>
          <m:r>
            <w:rPr>
              <w:rFonts w:ascii="Cambria Math" w:hAnsi="Cambria Math"/>
            </w:rPr>
            <m:t>≈Δ</m:t>
          </m:r>
          <m:sSub>
            <m:sSubPr>
              <m:ctrlPr>
                <w:rPr>
                  <w:rFonts w:ascii="Cambria Math" w:hAnsi="Cambria Math"/>
                </w:rPr>
              </m:ctrlPr>
            </m:sSubPr>
            <m:e>
              <m:r>
                <w:rPr>
                  <w:rFonts w:ascii="Cambria Math" w:hAnsi="Cambria Math"/>
                </w:rPr>
                <m:t>V</m:t>
              </m:r>
            </m:e>
            <m:sub>
              <m:r>
                <m:rPr>
                  <m:lit/>
                  <m:nor/>
                </m:rPr>
                <w:rPr>
                  <w:rFonts w:ascii="Cambria Math" w:hAnsi="Cambria Math"/>
                </w:rPr>
                <m:t>out</m:t>
              </m:r>
            </m:sub>
          </m:sSub>
          <m:r>
            <w:rPr>
              <w:rFonts w:ascii="Cambria Math" w:hAnsi="Cambria Math"/>
            </w:rPr>
            <m:t>+Δ</m:t>
          </m:r>
          <m:sSub>
            <m:sSubPr>
              <m:ctrlPr>
                <w:rPr>
                  <w:rFonts w:ascii="Cambria Math" w:hAnsi="Cambria Math"/>
                </w:rPr>
              </m:ctrlPr>
            </m:sSubPr>
            <m:e>
              <m:r>
                <w:rPr>
                  <w:rFonts w:ascii="Cambria Math" w:hAnsi="Cambria Math"/>
                </w:rPr>
                <m:t>V</m:t>
              </m:r>
            </m:e>
            <m:sub>
              <m:r>
                <m:rPr>
                  <m:lit/>
                  <m:nor/>
                </m:rPr>
                <w:rPr>
                  <w:rFonts w:ascii="Cambria Math" w:hAnsi="Cambria Math"/>
                </w:rPr>
                <m:t>ESR</m:t>
              </m:r>
            </m:sub>
          </m:sSub>
        </m:oMath>
      </m:oMathPara>
    </w:p>
    <w:p w14:paraId="0B0F9F67" w14:textId="77777777" w:rsidR="008F63AA" w:rsidRPr="000A69AB" w:rsidRDefault="00AB1502">
      <w:pPr>
        <w:ind w:firstLine="720"/>
        <w:rPr>
          <w:rFonts w:ascii="Calibri" w:hAnsi="Calibri" w:cs="Calibri"/>
          <w:b/>
          <w:bCs/>
          <w:sz w:val="28"/>
          <w:szCs w:val="28"/>
        </w:rPr>
      </w:pPr>
      <w:r w:rsidRPr="000A69AB">
        <w:rPr>
          <w:rFonts w:ascii="Calibri" w:hAnsi="Calibri" w:cs="Calibri"/>
          <w:b/>
          <w:bCs/>
          <w:sz w:val="28"/>
          <w:szCs w:val="28"/>
        </w:rPr>
        <w:t>3.2 Component Research and Initial Design</w:t>
      </w:r>
    </w:p>
    <w:p w14:paraId="7162E7FD" w14:textId="598ACA68" w:rsidR="008F63AA" w:rsidRPr="000A69AB" w:rsidRDefault="00AB1502">
      <w:pPr>
        <w:rPr>
          <w:rFonts w:ascii="Calibri" w:hAnsi="Calibri" w:cs="Calibri"/>
          <w:sz w:val="24"/>
          <w:szCs w:val="24"/>
        </w:rPr>
      </w:pPr>
      <w:r w:rsidRPr="000A69AB">
        <w:rPr>
          <w:rFonts w:ascii="Calibri" w:hAnsi="Calibri" w:cs="Calibri"/>
          <w:sz w:val="24"/>
          <w:szCs w:val="24"/>
        </w:rPr>
        <w:t>Our mentor asked us to design a buck converter that works with a 10 kHz switching speed, 24-32 V input and 12 V output, 6W output power, 3% output voltage ripple and 30% inductor current ripple. The buck converter was supposed to work in continuous current mode.</w:t>
      </w:r>
      <w:r w:rsidR="00614628">
        <w:rPr>
          <w:rFonts w:ascii="Calibri" w:hAnsi="Calibri" w:cs="Calibri"/>
          <w:sz w:val="24"/>
          <w:szCs w:val="24"/>
        </w:rPr>
        <w:t xml:space="preserve"> These criteria are for the full load case.</w:t>
      </w:r>
      <w:r w:rsidRPr="000A69AB">
        <w:rPr>
          <w:rFonts w:ascii="Calibri" w:hAnsi="Calibri" w:cs="Calibri"/>
          <w:sz w:val="24"/>
          <w:szCs w:val="24"/>
        </w:rPr>
        <w:t xml:space="preserve"> According to these criteria, my friend (Hüseyin Çetin, Gazi EEE, 3</w:t>
      </w:r>
      <w:r w:rsidRPr="000A69AB">
        <w:rPr>
          <w:rFonts w:ascii="Calibri" w:hAnsi="Calibri" w:cs="Calibri"/>
          <w:sz w:val="24"/>
          <w:szCs w:val="24"/>
          <w:vertAlign w:val="superscript"/>
        </w:rPr>
        <w:t>rd</w:t>
      </w:r>
      <w:r w:rsidRPr="000A69AB">
        <w:rPr>
          <w:rFonts w:ascii="Calibri" w:hAnsi="Calibri" w:cs="Calibri"/>
          <w:sz w:val="24"/>
          <w:szCs w:val="24"/>
        </w:rPr>
        <w:t xml:space="preserve"> year) and I did research on the components we could use. We did research on the capacitor types we could use, and chose our MOSFETs, diodes and other components. We learned about the different types of capacitors based on their materials, critical values like ESR and leakage current, etc. For the inductors, we learned about core types, which type to choose, and other critical points like DCR. Then, </w:t>
      </w:r>
      <w:r w:rsidRPr="000A69AB">
        <w:rPr>
          <w:rFonts w:ascii="Calibri" w:hAnsi="Calibri" w:cs="Calibri"/>
          <w:sz w:val="24"/>
          <w:szCs w:val="24"/>
        </w:rPr>
        <w:lastRenderedPageBreak/>
        <w:t>using the formulas above and putting in the given criteria, we chose the appropriate sizes and materials for the inductor and the capacitors. We chose 19.7uF for the input and output capacitors and 4.7mH for the inductor. We chose to use ceramic capacitors for the entire application</w:t>
      </w:r>
      <w:r w:rsidR="00614628">
        <w:rPr>
          <w:rFonts w:ascii="Calibri" w:hAnsi="Calibri" w:cs="Calibri"/>
          <w:sz w:val="24"/>
          <w:szCs w:val="24"/>
        </w:rPr>
        <w:t xml:space="preserve"> for lower losses and less effects on stability of the control loop.</w:t>
      </w:r>
      <w:r w:rsidRPr="000A69AB">
        <w:rPr>
          <w:rFonts w:ascii="Calibri" w:hAnsi="Calibri" w:cs="Calibri"/>
          <w:sz w:val="24"/>
          <w:szCs w:val="24"/>
        </w:rPr>
        <w:t xml:space="preserve"> For the switches, a Schottky diode is chosen for fast recovery as the reverse recovery process of a diode causes losses, and a high-side PMOS is chosen for ease of operation. The initial design is given in Figure 4. </w:t>
      </w:r>
    </w:p>
    <w:p w14:paraId="7A6AD03D" w14:textId="77777777" w:rsidR="008F63AA" w:rsidRPr="000A69AB" w:rsidRDefault="00AB1502">
      <w:pPr>
        <w:jc w:val="center"/>
        <w:rPr>
          <w:rFonts w:ascii="Calibri" w:hAnsi="Calibri" w:cs="Calibri"/>
          <w:sz w:val="24"/>
          <w:szCs w:val="24"/>
        </w:rPr>
      </w:pPr>
      <w:r w:rsidRPr="000A69AB">
        <w:rPr>
          <w:noProof/>
        </w:rPr>
        <w:drawing>
          <wp:inline distT="0" distB="0" distL="0" distR="0" wp14:anchorId="2A47CAD1" wp14:editId="1F3C74BE">
            <wp:extent cx="5013960" cy="1641475"/>
            <wp:effectExtent l="0" t="0" r="0" b="0"/>
            <wp:docPr id="5" name="Image4"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A diagram of a circuit&#10;&#10;AI-generated content may be incorrect."/>
                    <pic:cNvPicPr>
                      <a:picLocks noChangeAspect="1" noChangeArrowheads="1"/>
                    </pic:cNvPicPr>
                  </pic:nvPicPr>
                  <pic:blipFill>
                    <a:blip r:embed="rId13"/>
                    <a:stretch>
                      <a:fillRect/>
                    </a:stretch>
                  </pic:blipFill>
                  <pic:spPr bwMode="auto">
                    <a:xfrm>
                      <a:off x="0" y="0"/>
                      <a:ext cx="5013960" cy="1641475"/>
                    </a:xfrm>
                    <a:prstGeom prst="rect">
                      <a:avLst/>
                    </a:prstGeom>
                    <a:noFill/>
                  </pic:spPr>
                </pic:pic>
              </a:graphicData>
            </a:graphic>
          </wp:inline>
        </w:drawing>
      </w:r>
    </w:p>
    <w:p w14:paraId="6EC3B3C3" w14:textId="77777777" w:rsidR="008F63AA" w:rsidRPr="000A69AB" w:rsidRDefault="00AB1502">
      <w:pPr>
        <w:spacing w:before="1"/>
        <w:ind w:left="2160" w:right="2216"/>
        <w:jc w:val="center"/>
        <w:rPr>
          <w:rFonts w:ascii="Calibri" w:hAnsi="Calibri" w:cs="Calibri"/>
          <w:i/>
          <w:spacing w:val="-6"/>
        </w:rPr>
      </w:pPr>
      <w:r w:rsidRPr="000A69AB">
        <w:rPr>
          <w:rFonts w:ascii="Calibri" w:hAnsi="Calibri" w:cs="Calibri"/>
          <w:i/>
        </w:rPr>
        <w:t>Figure</w:t>
      </w:r>
      <w:r w:rsidRPr="000A69AB">
        <w:rPr>
          <w:rFonts w:ascii="Calibri" w:hAnsi="Calibri" w:cs="Calibri"/>
          <w:i/>
          <w:spacing w:val="-6"/>
        </w:rPr>
        <w:t xml:space="preserve"> </w:t>
      </w:r>
      <w:r w:rsidRPr="000A69AB">
        <w:rPr>
          <w:rFonts w:ascii="Calibri" w:hAnsi="Calibri" w:cs="Calibri"/>
          <w:i/>
        </w:rPr>
        <w:t>4.</w:t>
      </w:r>
      <w:r w:rsidRPr="000A69AB">
        <w:rPr>
          <w:rFonts w:ascii="Calibri" w:hAnsi="Calibri" w:cs="Calibri"/>
          <w:i/>
          <w:spacing w:val="-6"/>
        </w:rPr>
        <w:t xml:space="preserve"> Initial Design</w:t>
      </w:r>
    </w:p>
    <w:p w14:paraId="64D42691" w14:textId="77777777" w:rsidR="008F63AA" w:rsidRPr="000A69AB" w:rsidRDefault="00AB1502">
      <w:pPr>
        <w:ind w:firstLine="720"/>
        <w:rPr>
          <w:rFonts w:ascii="Calibri" w:hAnsi="Calibri" w:cs="Calibri"/>
          <w:b/>
          <w:bCs/>
          <w:sz w:val="28"/>
          <w:szCs w:val="28"/>
        </w:rPr>
      </w:pPr>
      <w:r w:rsidRPr="000A69AB">
        <w:rPr>
          <w:rFonts w:ascii="Calibri" w:hAnsi="Calibri" w:cs="Calibri"/>
          <w:b/>
          <w:bCs/>
          <w:sz w:val="28"/>
          <w:szCs w:val="28"/>
        </w:rPr>
        <w:t>3.3 Average Modelling and Bode Plot</w:t>
      </w:r>
    </w:p>
    <w:p w14:paraId="39D863B7" w14:textId="77777777" w:rsidR="008F63AA" w:rsidRPr="000A69AB" w:rsidRDefault="00AB1502">
      <w:pPr>
        <w:rPr>
          <w:rFonts w:ascii="Calibri" w:hAnsi="Calibri" w:cs="Calibri"/>
          <w:sz w:val="24"/>
          <w:szCs w:val="24"/>
        </w:rPr>
      </w:pPr>
      <w:r w:rsidRPr="000A69AB">
        <w:rPr>
          <w:rFonts w:ascii="Calibri" w:hAnsi="Calibri" w:cs="Calibri"/>
          <w:sz w:val="24"/>
          <w:szCs w:val="24"/>
        </w:rPr>
        <w:t xml:space="preserve">Referring to chapter 14 in Fundamentals of Power Electronics by Erickson [3], we see that we can linearize and approximate the switching behavior of SMPS circuits using the fact that the formula </w:t>
      </w:r>
      <m:oMath>
        <m:sSub>
          <m:sSubPr>
            <m:ctrlPr>
              <w:rPr>
                <w:rFonts w:ascii="Cambria Math" w:hAnsi="Cambria Math"/>
              </w:rPr>
            </m:ctrlPr>
          </m:sSubPr>
          <m:e>
            <m:r>
              <w:rPr>
                <w:rFonts w:ascii="Cambria Math" w:hAnsi="Cambria Math"/>
              </w:rPr>
              <m:t>i</m:t>
            </m:r>
          </m:e>
          <m:sub>
            <m:r>
              <w:rPr>
                <w:rFonts w:ascii="Cambria Math" w:hAnsi="Cambria Math"/>
              </w:rPr>
              <m:t>C</m:t>
            </m:r>
          </m:sub>
        </m:sSub>
        <m:r>
          <w:rPr>
            <w:rFonts w:ascii="Cambria Math" w:hAnsi="Cambria Math"/>
          </w:rPr>
          <m:t>=C.</m:t>
        </m:r>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V</m:t>
                </m:r>
              </m:e>
              <m:sub>
                <m:r>
                  <w:rPr>
                    <w:rFonts w:ascii="Cambria Math" w:hAnsi="Cambria Math"/>
                  </w:rPr>
                  <m:t>c</m:t>
                </m:r>
              </m:sub>
            </m:sSub>
          </m:num>
          <m:den>
            <m:r>
              <w:rPr>
                <w:rFonts w:ascii="Cambria Math" w:hAnsi="Cambria Math"/>
              </w:rPr>
              <m:t>dt</m:t>
            </m:r>
          </m:den>
        </m:f>
      </m:oMath>
      <w:r w:rsidRPr="000A69AB">
        <w:rPr>
          <w:rFonts w:ascii="Calibri" w:hAnsi="Calibri" w:cs="Calibri"/>
          <w:sz w:val="24"/>
          <w:szCs w:val="24"/>
        </w:rPr>
        <w:t xml:space="preserve"> and  </w:t>
      </w:r>
      <m:oMath>
        <m:sSub>
          <m:sSubPr>
            <m:ctrlPr>
              <w:rPr>
                <w:rFonts w:ascii="Cambria Math" w:hAnsi="Cambria Math"/>
              </w:rPr>
            </m:ctrlPr>
          </m:sSubPr>
          <m:e>
            <m:r>
              <w:rPr>
                <w:rFonts w:ascii="Cambria Math" w:hAnsi="Cambria Math"/>
              </w:rPr>
              <m:t>v</m:t>
            </m:r>
          </m:e>
          <m:sub>
            <m:r>
              <w:rPr>
                <w:rFonts w:ascii="Cambria Math" w:hAnsi="Cambria Math"/>
              </w:rPr>
              <m:t>L</m:t>
            </m:r>
          </m:sub>
        </m:sSub>
        <m:r>
          <w:rPr>
            <w:rFonts w:ascii="Cambria Math" w:hAnsi="Cambria Math"/>
          </w:rPr>
          <m:t>=L</m:t>
        </m:r>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i</m:t>
                </m:r>
              </m:e>
              <m:sub>
                <m:r>
                  <w:rPr>
                    <w:rFonts w:ascii="Cambria Math" w:hAnsi="Cambria Math"/>
                  </w:rPr>
                  <m:t>L</m:t>
                </m:r>
              </m:sub>
            </m:sSub>
          </m:num>
          <m:den>
            <m:r>
              <w:rPr>
                <w:rFonts w:ascii="Cambria Math" w:hAnsi="Cambria Math"/>
              </w:rPr>
              <m:t>dt</m:t>
            </m:r>
          </m:den>
        </m:f>
      </m:oMath>
      <w:r w:rsidRPr="000A69AB">
        <w:rPr>
          <w:rFonts w:ascii="Calibri" w:hAnsi="Calibri" w:cs="Calibri"/>
          <w:sz w:val="24"/>
          <w:szCs w:val="24"/>
        </w:rPr>
        <w:t xml:space="preserve"> hold out the same when averaged, that is, </w:t>
      </w:r>
    </w:p>
    <w:p w14:paraId="3D76318E" w14:textId="77777777" w:rsidR="008F63AA" w:rsidRPr="000A69AB" w:rsidRDefault="00AB1502">
      <w:pPr>
        <w:jc w:val="center"/>
        <w:rPr>
          <w:rFonts w:ascii="Calibri" w:hAnsi="Calibri" w:cs="Calibri"/>
          <w:sz w:val="24"/>
          <w:szCs w:val="24"/>
        </w:rPr>
      </w:pPr>
      <m:oMath>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L</m:t>
            </m:r>
          </m:sub>
        </m:sSub>
        <m:sSub>
          <m:sSubPr>
            <m:ctrlPr>
              <w:rPr>
                <w:rFonts w:ascii="Cambria Math" w:hAnsi="Cambria Math"/>
              </w:rPr>
            </m:ctrlPr>
          </m:sSubPr>
          <m:e>
            <m:r>
              <w:rPr>
                <w:rFonts w:ascii="Cambria Math" w:hAnsi="Cambria Math"/>
              </w:rPr>
              <m:t>⟩</m:t>
            </m:r>
          </m:e>
          <m:sub>
            <m:sSub>
              <m:sSubPr>
                <m:ctrlPr>
                  <w:rPr>
                    <w:rFonts w:ascii="Cambria Math" w:hAnsi="Cambria Math"/>
                  </w:rPr>
                </m:ctrlPr>
              </m:sSubPr>
              <m:e>
                <m:r>
                  <w:rPr>
                    <w:rFonts w:ascii="Cambria Math" w:hAnsi="Cambria Math"/>
                  </w:rPr>
                  <m:t>T</m:t>
                </m:r>
              </m:e>
              <m:sub>
                <m:r>
                  <w:rPr>
                    <w:rFonts w:ascii="Cambria Math" w:hAnsi="Cambria Math"/>
                  </w:rPr>
                  <m:t>s</m:t>
                </m:r>
              </m:sub>
            </m:sSub>
          </m:sub>
        </m:sSub>
        <m:r>
          <w:rPr>
            <w:rFonts w:ascii="Cambria Math" w:hAnsi="Cambria Math"/>
          </w:rPr>
          <m:t>=L</m:t>
        </m:r>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i</m:t>
                </m:r>
              </m:e>
              <m:sub>
                <m:r>
                  <w:rPr>
                    <w:rFonts w:ascii="Cambria Math" w:hAnsi="Cambria Math"/>
                  </w:rPr>
                  <m:t>L</m:t>
                </m:r>
              </m:sub>
            </m:sSub>
          </m:num>
          <m:den>
            <m:r>
              <w:rPr>
                <w:rFonts w:ascii="Cambria Math" w:hAnsi="Cambria Math"/>
              </w:rPr>
              <m:t>dt</m:t>
            </m:r>
          </m:den>
        </m:f>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C</m:t>
            </m:r>
          </m:sub>
        </m:sSub>
        <m:sSub>
          <m:sSubPr>
            <m:ctrlPr>
              <w:rPr>
                <w:rFonts w:ascii="Cambria Math" w:hAnsi="Cambria Math"/>
              </w:rPr>
            </m:ctrlPr>
          </m:sSubPr>
          <m:e>
            <m:r>
              <w:rPr>
                <w:rFonts w:ascii="Cambria Math" w:hAnsi="Cambria Math"/>
              </w:rPr>
              <m:t>⟩</m:t>
            </m:r>
          </m:e>
          <m:sub>
            <m:sSub>
              <m:sSubPr>
                <m:ctrlPr>
                  <w:rPr>
                    <w:rFonts w:ascii="Cambria Math" w:hAnsi="Cambria Math"/>
                  </w:rPr>
                </m:ctrlPr>
              </m:sSubPr>
              <m:e>
                <m:r>
                  <w:rPr>
                    <w:rFonts w:ascii="Cambria Math" w:hAnsi="Cambria Math"/>
                  </w:rPr>
                  <m:t>T</m:t>
                </m:r>
              </m:e>
              <m:sub>
                <m:r>
                  <w:rPr>
                    <w:rFonts w:ascii="Cambria Math" w:hAnsi="Cambria Math"/>
                  </w:rPr>
                  <m:t>s</m:t>
                </m:r>
              </m:sub>
            </m:sSub>
          </m:sub>
        </m:sSub>
        <m:r>
          <w:rPr>
            <w:rFonts w:ascii="Cambria Math" w:hAnsi="Cambria Math"/>
          </w:rPr>
          <m:t>=C</m:t>
        </m:r>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v</m:t>
                </m:r>
              </m:e>
              <m:sub>
                <m:r>
                  <w:rPr>
                    <w:rFonts w:ascii="Cambria Math" w:hAnsi="Cambria Math"/>
                  </w:rPr>
                  <m:t>C</m:t>
                </m:r>
              </m:sub>
            </m:sSub>
          </m:num>
          <m:den>
            <m:r>
              <w:rPr>
                <w:rFonts w:ascii="Cambria Math" w:hAnsi="Cambria Math"/>
              </w:rPr>
              <m:t>dt</m:t>
            </m:r>
          </m:den>
        </m:f>
      </m:oMath>
      <w:r w:rsidRPr="000A69AB">
        <w:rPr>
          <w:rFonts w:ascii="Calibri" w:hAnsi="Calibri" w:cs="Calibri"/>
          <w:sz w:val="24"/>
          <w:szCs w:val="24"/>
        </w:rPr>
        <w:t xml:space="preserve"> </w:t>
      </w:r>
      <w:r w:rsidRPr="000A69AB">
        <w:rPr>
          <w:rFonts w:ascii="Calibri" w:hAnsi="Calibri" w:cs="Calibri"/>
          <w:sz w:val="24"/>
          <w:szCs w:val="24"/>
        </w:rPr>
        <w:tab/>
        <w:t xml:space="preserve">           (4)</w:t>
      </w:r>
    </w:p>
    <w:p w14:paraId="7A57F8C3" w14:textId="77777777" w:rsidR="008F63AA" w:rsidRPr="000A69AB" w:rsidRDefault="00AB1502">
      <w:pPr>
        <w:rPr>
          <w:rFonts w:ascii="Calibri" w:hAnsi="Calibri" w:cs="Calibri"/>
          <w:sz w:val="24"/>
          <w:szCs w:val="24"/>
        </w:rPr>
      </w:pPr>
      <w:r w:rsidRPr="000A69AB">
        <w:rPr>
          <w:rFonts w:ascii="Calibri" w:hAnsi="Calibri" w:cs="Calibri"/>
          <w:sz w:val="24"/>
          <w:szCs w:val="24"/>
        </w:rPr>
        <w:t xml:space="preserve">After we reach this point, we can swap our switches with behavioral sources that mimic the same current and voltage as switches. Furthermore, when we use state-space representation to get the small signal model, we see that the transfer function of the average model is identical to the transfer function of the original model. This allows us to use the average model in our simulations. The reason we use average modelling in our simulations is to gain speed without losing accuracy, and to get a proper Bode plot to work on. We need measurements from the Bode plot such as phase margin, gain margin and the crossover frequency </w:t>
      </w:r>
      <w:proofErr w:type="spellStart"/>
      <w:r w:rsidRPr="000A69AB">
        <w:rPr>
          <w:rFonts w:ascii="Calibri" w:hAnsi="Calibri" w:cs="Calibri"/>
          <w:sz w:val="24"/>
          <w:szCs w:val="24"/>
        </w:rPr>
        <w:t>f</w:t>
      </w:r>
      <w:r w:rsidRPr="000A69AB">
        <w:rPr>
          <w:rFonts w:ascii="Calibri" w:hAnsi="Calibri" w:cs="Calibri"/>
          <w:sz w:val="24"/>
          <w:szCs w:val="24"/>
          <w:vertAlign w:val="subscript"/>
        </w:rPr>
        <w:t>co</w:t>
      </w:r>
      <w:proofErr w:type="spellEnd"/>
      <w:r w:rsidRPr="000A69AB">
        <w:rPr>
          <w:rFonts w:ascii="Calibri" w:hAnsi="Calibri" w:cs="Calibri"/>
          <w:sz w:val="24"/>
          <w:szCs w:val="24"/>
        </w:rPr>
        <w:t>. In Figure 5, the difference between the output voltages of normal and average model can be seen. In Figure 6, the Bode plot acquired by using the average model can be seen. All the design and measurement processes are done on LTspice.</w:t>
      </w:r>
    </w:p>
    <w:p w14:paraId="1BEF4B6D" w14:textId="77777777" w:rsidR="008F63AA" w:rsidRPr="000A69AB" w:rsidRDefault="00AB1502">
      <w:pPr>
        <w:spacing w:before="1"/>
        <w:ind w:left="720" w:right="2216"/>
        <w:jc w:val="center"/>
        <w:rPr>
          <w:rFonts w:ascii="Calibri" w:hAnsi="Calibri" w:cs="Calibri"/>
          <w:iCs/>
          <w:sz w:val="24"/>
          <w:szCs w:val="24"/>
        </w:rPr>
      </w:pPr>
      <w:r w:rsidRPr="000A69AB">
        <w:rPr>
          <w:noProof/>
        </w:rPr>
        <w:lastRenderedPageBreak/>
        <w:drawing>
          <wp:inline distT="0" distB="0" distL="0" distR="0" wp14:anchorId="6D575511" wp14:editId="4A676848">
            <wp:extent cx="4320540" cy="1976120"/>
            <wp:effectExtent l="0" t="0" r="0" b="0"/>
            <wp:docPr id="6" name="Picture 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A screen shot of a computer&#10;&#10;AI-generated content may be incorrect."/>
                    <pic:cNvPicPr>
                      <a:picLocks noChangeAspect="1" noChangeArrowheads="1"/>
                    </pic:cNvPicPr>
                  </pic:nvPicPr>
                  <pic:blipFill>
                    <a:blip r:embed="rId14"/>
                    <a:stretch>
                      <a:fillRect/>
                    </a:stretch>
                  </pic:blipFill>
                  <pic:spPr bwMode="auto">
                    <a:xfrm>
                      <a:off x="0" y="0"/>
                      <a:ext cx="4320540" cy="1976120"/>
                    </a:xfrm>
                    <a:prstGeom prst="rect">
                      <a:avLst/>
                    </a:prstGeom>
                    <a:noFill/>
                  </pic:spPr>
                </pic:pic>
              </a:graphicData>
            </a:graphic>
          </wp:inline>
        </w:drawing>
      </w:r>
      <w:r w:rsidRPr="000A69AB">
        <w:rPr>
          <w:noProof/>
        </w:rPr>
        <w:drawing>
          <wp:inline distT="0" distB="0" distL="0" distR="0" wp14:anchorId="7C187CC7" wp14:editId="5277CA57">
            <wp:extent cx="4320540" cy="1569720"/>
            <wp:effectExtent l="0" t="0" r="0" b="0"/>
            <wp:docPr id="7" name="Picture 3"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A screen shot of a computer&#10;&#10;AI-generated content may be incorrect."/>
                    <pic:cNvPicPr>
                      <a:picLocks noChangeAspect="1" noChangeArrowheads="1"/>
                    </pic:cNvPicPr>
                  </pic:nvPicPr>
                  <pic:blipFill>
                    <a:blip r:embed="rId15"/>
                    <a:srcRect r="35054"/>
                    <a:stretch>
                      <a:fillRect/>
                    </a:stretch>
                  </pic:blipFill>
                  <pic:spPr bwMode="auto">
                    <a:xfrm>
                      <a:off x="0" y="0"/>
                      <a:ext cx="4320540" cy="1569720"/>
                    </a:xfrm>
                    <a:prstGeom prst="rect">
                      <a:avLst/>
                    </a:prstGeom>
                    <a:noFill/>
                  </pic:spPr>
                </pic:pic>
              </a:graphicData>
            </a:graphic>
          </wp:inline>
        </w:drawing>
      </w:r>
    </w:p>
    <w:p w14:paraId="462D4E5E" w14:textId="33A20E9E" w:rsidR="008F63AA" w:rsidRPr="000A69AB" w:rsidRDefault="00AB1502">
      <w:pPr>
        <w:spacing w:before="1"/>
        <w:ind w:left="2160" w:right="2216"/>
        <w:jc w:val="center"/>
        <w:rPr>
          <w:rFonts w:ascii="Calibri" w:hAnsi="Calibri" w:cs="Calibri"/>
          <w:i/>
          <w:spacing w:val="-6"/>
        </w:rPr>
      </w:pPr>
      <w:r w:rsidRPr="000A69AB">
        <w:rPr>
          <w:rFonts w:ascii="Calibri" w:hAnsi="Calibri" w:cs="Calibri"/>
          <w:i/>
        </w:rPr>
        <w:t>Figure</w:t>
      </w:r>
      <w:r w:rsidRPr="000A69AB">
        <w:rPr>
          <w:rFonts w:ascii="Calibri" w:hAnsi="Calibri" w:cs="Calibri"/>
          <w:i/>
          <w:spacing w:val="-6"/>
        </w:rPr>
        <w:t xml:space="preserve"> </w:t>
      </w:r>
      <w:r w:rsidRPr="000A69AB">
        <w:rPr>
          <w:rFonts w:ascii="Calibri" w:hAnsi="Calibri" w:cs="Calibri"/>
          <w:i/>
        </w:rPr>
        <w:t>5.</w:t>
      </w:r>
      <w:r w:rsidRPr="000A69AB">
        <w:rPr>
          <w:rFonts w:ascii="Calibri" w:hAnsi="Calibri" w:cs="Calibri"/>
          <w:i/>
          <w:spacing w:val="-6"/>
        </w:rPr>
        <w:t xml:space="preserve"> </w:t>
      </w:r>
      <w:r w:rsidR="006143D8">
        <w:rPr>
          <w:rFonts w:ascii="Calibri" w:hAnsi="Calibri" w:cs="Calibri"/>
          <w:i/>
          <w:spacing w:val="-6"/>
        </w:rPr>
        <w:t>Startup transient of average model</w:t>
      </w:r>
      <w:r w:rsidRPr="000A69AB">
        <w:rPr>
          <w:rFonts w:ascii="Calibri" w:hAnsi="Calibri" w:cs="Calibri"/>
          <w:i/>
          <w:spacing w:val="-6"/>
        </w:rPr>
        <w:t xml:space="preserve"> (top) vs normal model (bottom)</w:t>
      </w:r>
    </w:p>
    <w:p w14:paraId="532447B6" w14:textId="77777777" w:rsidR="008F63AA" w:rsidRPr="000A69AB" w:rsidRDefault="00AB1502">
      <w:pPr>
        <w:spacing w:before="1"/>
        <w:ind w:right="2216" w:firstLine="720"/>
        <w:rPr>
          <w:rFonts w:ascii="Calibri" w:hAnsi="Calibri" w:cs="Calibri"/>
          <w:i/>
          <w:spacing w:val="-6"/>
        </w:rPr>
      </w:pPr>
      <w:r w:rsidRPr="000A69AB">
        <w:rPr>
          <w:noProof/>
        </w:rPr>
        <w:drawing>
          <wp:inline distT="0" distB="0" distL="0" distR="0" wp14:anchorId="589A42BF" wp14:editId="30FF7CBE">
            <wp:extent cx="4297680" cy="2284095"/>
            <wp:effectExtent l="0" t="0" r="0" b="0"/>
            <wp:docPr id="8" name="Content Placeholder 3"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ent Placeholder 3" descr="A screen shot of a graph&#10;&#10;AI-generated content may be incorrect."/>
                    <pic:cNvPicPr>
                      <a:picLocks noChangeAspect="1" noChangeArrowheads="1"/>
                    </pic:cNvPicPr>
                  </pic:nvPicPr>
                  <pic:blipFill>
                    <a:blip r:embed="rId16"/>
                    <a:stretch>
                      <a:fillRect/>
                    </a:stretch>
                  </pic:blipFill>
                  <pic:spPr bwMode="auto">
                    <a:xfrm>
                      <a:off x="0" y="0"/>
                      <a:ext cx="4297680" cy="2284095"/>
                    </a:xfrm>
                    <a:prstGeom prst="rect">
                      <a:avLst/>
                    </a:prstGeom>
                    <a:noFill/>
                  </pic:spPr>
                </pic:pic>
              </a:graphicData>
            </a:graphic>
          </wp:inline>
        </w:drawing>
      </w:r>
    </w:p>
    <w:p w14:paraId="31DFE99C" w14:textId="77777777" w:rsidR="008F63AA" w:rsidRPr="000A69AB" w:rsidRDefault="00AB1502">
      <w:pPr>
        <w:spacing w:before="1"/>
        <w:ind w:left="2160" w:right="2216"/>
        <w:jc w:val="center"/>
        <w:rPr>
          <w:rFonts w:ascii="Calibri" w:hAnsi="Calibri" w:cs="Calibri"/>
          <w:i/>
          <w:spacing w:val="-6"/>
        </w:rPr>
      </w:pPr>
      <w:r w:rsidRPr="000A69AB">
        <w:rPr>
          <w:rFonts w:ascii="Calibri" w:hAnsi="Calibri" w:cs="Calibri"/>
          <w:i/>
        </w:rPr>
        <w:t>Figure</w:t>
      </w:r>
      <w:r w:rsidRPr="000A69AB">
        <w:rPr>
          <w:rFonts w:ascii="Calibri" w:hAnsi="Calibri" w:cs="Calibri"/>
          <w:i/>
          <w:spacing w:val="-6"/>
        </w:rPr>
        <w:t xml:space="preserve"> </w:t>
      </w:r>
      <w:r w:rsidRPr="000A69AB">
        <w:rPr>
          <w:rFonts w:ascii="Calibri" w:hAnsi="Calibri" w:cs="Calibri"/>
          <w:i/>
        </w:rPr>
        <w:t>6.</w:t>
      </w:r>
      <w:r w:rsidRPr="000A69AB">
        <w:rPr>
          <w:rFonts w:ascii="Calibri" w:hAnsi="Calibri" w:cs="Calibri"/>
          <w:i/>
          <w:spacing w:val="-6"/>
        </w:rPr>
        <w:t xml:space="preserve"> Bode plot of the average model</w:t>
      </w:r>
    </w:p>
    <w:p w14:paraId="7611CD00" w14:textId="77777777" w:rsidR="008F63AA" w:rsidRPr="000A69AB" w:rsidRDefault="00AB1502">
      <w:pPr>
        <w:ind w:firstLine="720"/>
        <w:rPr>
          <w:rFonts w:ascii="Calibri" w:hAnsi="Calibri" w:cs="Calibri"/>
          <w:b/>
          <w:bCs/>
          <w:sz w:val="28"/>
          <w:szCs w:val="28"/>
        </w:rPr>
      </w:pPr>
      <w:r w:rsidRPr="000A69AB">
        <w:rPr>
          <w:rFonts w:ascii="Calibri" w:hAnsi="Calibri" w:cs="Calibri"/>
          <w:b/>
          <w:bCs/>
          <w:sz w:val="28"/>
          <w:szCs w:val="28"/>
        </w:rPr>
        <w:t>3.4 Voltage Mode and Current Mode Control</w:t>
      </w:r>
    </w:p>
    <w:p w14:paraId="23F27635" w14:textId="77777777" w:rsidR="008F63AA" w:rsidRPr="000A69AB" w:rsidRDefault="00AB1502">
      <w:pPr>
        <w:rPr>
          <w:rFonts w:ascii="Calibri" w:hAnsi="Calibri" w:cs="Calibri"/>
          <w:sz w:val="24"/>
          <w:szCs w:val="24"/>
        </w:rPr>
      </w:pPr>
      <w:r w:rsidRPr="000A69AB">
        <w:rPr>
          <w:rFonts w:ascii="Calibri" w:hAnsi="Calibri" w:cs="Calibri"/>
          <w:sz w:val="24"/>
          <w:szCs w:val="24"/>
        </w:rPr>
        <w:t xml:space="preserve">After the initial design was completed successfully, the next step was to implement a feedback mechanism such that the circuit gives the same output voltage even when the input voltage or the load changes. To do this, there are two different techniques that are used on SMPS converters, namely the Voltage Mode Control (VMC) and the Current </w:t>
      </w:r>
      <w:r w:rsidRPr="000A69AB">
        <w:rPr>
          <w:rFonts w:ascii="Calibri" w:hAnsi="Calibri" w:cs="Calibri"/>
          <w:sz w:val="24"/>
          <w:szCs w:val="24"/>
        </w:rPr>
        <w:lastRenderedPageBreak/>
        <w:t xml:space="preserve">Mode Control (CMC). In VMC, the output voltage is directly sensed using a voltage divider at the output, and the error is compared with a reference voltage in an error amplifier. After the error amplifier amplifies the error, the amplified error is compared to a sawtooth/triangle waveform in a comparator, which then produces the PWM as an output. The output then goes into the gate driver (low-side NMOS), which drives the main switch (high-side PMOS). The process is similar in a CMC, but the main difference is that the error is also sensed from the inductor current and then compared with the amplified output voltage error. This allows for tighter control over the circuit, which leads to a better transient response. In Figure 7, the difference between VMC and CMC can be seen. In Table 1 there is a comparison of the two methods. </w:t>
      </w:r>
    </w:p>
    <w:p w14:paraId="27AD96D0" w14:textId="02B936CF" w:rsidR="008F63AA" w:rsidRPr="000A69AB" w:rsidRDefault="00AB1502">
      <w:pPr>
        <w:rPr>
          <w:rFonts w:ascii="Calibri" w:hAnsi="Calibri" w:cs="Calibri"/>
          <w:sz w:val="24"/>
          <w:szCs w:val="24"/>
        </w:rPr>
      </w:pPr>
      <w:r w:rsidRPr="000A69AB">
        <w:rPr>
          <w:rFonts w:ascii="Calibri" w:hAnsi="Calibri" w:cs="Calibri"/>
          <w:sz w:val="24"/>
          <w:szCs w:val="24"/>
        </w:rPr>
        <w:t xml:space="preserve">One thing to note is that while using CMC is generally more beneficial, a problem called subharmonic oscillation can occur. </w:t>
      </w:r>
      <w:r w:rsidR="00614628" w:rsidRPr="00614628">
        <w:rPr>
          <w:rFonts w:ascii="Calibri" w:hAnsi="Calibri" w:cs="Calibri"/>
          <w:sz w:val="24"/>
          <w:szCs w:val="24"/>
        </w:rPr>
        <w:t xml:space="preserve">The problem occurs when the duty cycle </w:t>
      </w:r>
      <m:oMath>
        <m:r>
          <w:rPr>
            <w:rFonts w:ascii="Cambria Math" w:hAnsi="Cambria Math" w:cs="Calibri"/>
            <w:sz w:val="24"/>
            <w:szCs w:val="24"/>
          </w:rPr>
          <m:t>D</m:t>
        </m:r>
        <m:r>
          <m:rPr>
            <m:sty m:val="p"/>
          </m:rPr>
          <w:rPr>
            <w:rFonts w:ascii="Cambria Math" w:hAnsi="Cambria Math" w:cs="Calibri"/>
            <w:sz w:val="24"/>
            <w:szCs w:val="24"/>
          </w:rPr>
          <m:t>&gt;0.5</m:t>
        </m:r>
      </m:oMath>
      <w:r w:rsidR="00614628" w:rsidRPr="00614628">
        <w:rPr>
          <w:rFonts w:ascii="Calibri" w:hAnsi="Calibri" w:cs="Calibri"/>
          <w:sz w:val="24"/>
          <w:szCs w:val="24"/>
        </w:rPr>
        <w:t>. In this case, the inductor current does not return to its initial value before being sensed again, especially under perturbation. As a result, small errors in current sensing accumulate over successive cycles, eventually leading to subharmonic oscillations and instability in the feedback loop.</w:t>
      </w:r>
      <w:r w:rsidR="00614628">
        <w:rPr>
          <w:rFonts w:ascii="Calibri" w:hAnsi="Calibri" w:cs="Calibri"/>
          <w:sz w:val="24"/>
          <w:szCs w:val="24"/>
        </w:rPr>
        <w:t xml:space="preserve"> </w:t>
      </w:r>
      <w:proofErr w:type="gramStart"/>
      <w:r w:rsidRPr="000A69AB">
        <w:rPr>
          <w:rFonts w:ascii="Calibri" w:hAnsi="Calibri" w:cs="Calibri"/>
          <w:sz w:val="24"/>
          <w:szCs w:val="24"/>
        </w:rPr>
        <w:t>To</w:t>
      </w:r>
      <w:proofErr w:type="gramEnd"/>
      <w:r w:rsidRPr="000A69AB">
        <w:rPr>
          <w:rFonts w:ascii="Calibri" w:hAnsi="Calibri" w:cs="Calibri"/>
          <w:sz w:val="24"/>
          <w:szCs w:val="24"/>
        </w:rPr>
        <w:t xml:space="preserve"> solve this problem, we use a method called slope compensation.</w:t>
      </w:r>
    </w:p>
    <w:p w14:paraId="497F6EF2" w14:textId="77777777" w:rsidR="008F63AA" w:rsidRPr="000A69AB" w:rsidRDefault="00AB1502">
      <w:pPr>
        <w:rPr>
          <w:rFonts w:ascii="Calibri" w:hAnsi="Calibri" w:cs="Calibri"/>
          <w:sz w:val="24"/>
          <w:szCs w:val="24"/>
        </w:rPr>
      </w:pPr>
      <w:r w:rsidRPr="000A69AB">
        <w:rPr>
          <w:rFonts w:ascii="Calibri" w:hAnsi="Calibri" w:cs="Calibri"/>
          <w:sz w:val="24"/>
          <w:szCs w:val="24"/>
        </w:rPr>
        <w:t>Let m</w:t>
      </w:r>
      <w:r w:rsidRPr="000A69AB">
        <w:rPr>
          <w:rFonts w:ascii="Calibri" w:hAnsi="Calibri" w:cs="Calibri"/>
          <w:sz w:val="24"/>
          <w:szCs w:val="24"/>
          <w:vertAlign w:val="subscript"/>
        </w:rPr>
        <w:t>1</w:t>
      </w:r>
      <w:r w:rsidRPr="000A69AB">
        <w:rPr>
          <w:rFonts w:ascii="Calibri" w:hAnsi="Calibri" w:cs="Calibri"/>
          <w:sz w:val="24"/>
          <w:szCs w:val="24"/>
        </w:rPr>
        <w:t xml:space="preserve"> be inductor current during up slope (on time) and m</w:t>
      </w:r>
      <w:r w:rsidRPr="000A69AB">
        <w:rPr>
          <w:rFonts w:ascii="Calibri" w:hAnsi="Calibri" w:cs="Calibri"/>
          <w:sz w:val="24"/>
          <w:szCs w:val="24"/>
          <w:vertAlign w:val="subscript"/>
        </w:rPr>
        <w:t>2</w:t>
      </w:r>
      <w:r w:rsidRPr="000A69AB">
        <w:rPr>
          <w:rFonts w:ascii="Calibri" w:hAnsi="Calibri" w:cs="Calibri"/>
          <w:sz w:val="24"/>
          <w:szCs w:val="24"/>
        </w:rPr>
        <w:t xml:space="preserve"> be inductor current during down slope (off time). Then, </w:t>
      </w:r>
      <m:oMath>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m:rPr>
                    <m:lit/>
                    <m:nor/>
                  </m:rPr>
                  <w:rPr>
                    <w:rFonts w:ascii="Cambria Math" w:hAnsi="Cambria Math"/>
                  </w:rPr>
                  <m:t>in</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o</m:t>
                </m:r>
              </m:sub>
            </m:sSub>
          </m:num>
          <m:den>
            <m:r>
              <w:rPr>
                <w:rFonts w:ascii="Cambria Math" w:hAnsi="Cambria Math"/>
              </w:rPr>
              <m:t>L</m:t>
            </m:r>
          </m:den>
        </m:f>
      </m:oMath>
      <w:r w:rsidRPr="000A69AB">
        <w:rPr>
          <w:rFonts w:ascii="Calibri" w:hAnsi="Calibri" w:cs="Calibri"/>
          <w:sz w:val="24"/>
          <w:szCs w:val="24"/>
        </w:rPr>
        <w:t xml:space="preserve"> and </w:t>
      </w:r>
      <m:oMath>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o</m:t>
                </m:r>
              </m:sub>
            </m:sSub>
          </m:num>
          <m:den>
            <m:r>
              <w:rPr>
                <w:rFonts w:ascii="Cambria Math" w:hAnsi="Cambria Math"/>
              </w:rPr>
              <m:t>L</m:t>
            </m:r>
          </m:den>
        </m:f>
      </m:oMath>
      <w:r w:rsidRPr="000A69AB">
        <w:rPr>
          <w:rFonts w:ascii="Calibri" w:hAnsi="Calibri" w:cs="Calibri"/>
          <w:sz w:val="24"/>
          <w:szCs w:val="24"/>
        </w:rPr>
        <w:t xml:space="preserve"> .</w:t>
      </w:r>
    </w:p>
    <w:p w14:paraId="38D01B66" w14:textId="77777777" w:rsidR="008F63AA" w:rsidRPr="000A69AB" w:rsidRDefault="00AB1502">
      <w:pPr>
        <w:rPr>
          <w:rFonts w:ascii="Calibri" w:hAnsi="Calibri" w:cs="Calibri"/>
          <w:sz w:val="24"/>
          <w:szCs w:val="24"/>
        </w:rPr>
      </w:pPr>
      <w:r w:rsidRPr="000A69AB">
        <w:rPr>
          <w:rFonts w:ascii="Calibri" w:hAnsi="Calibri" w:cs="Calibri"/>
          <w:sz w:val="24"/>
          <w:szCs w:val="24"/>
        </w:rPr>
        <w:t xml:space="preserve">If </w:t>
      </w:r>
      <m:oMath>
        <m:r>
          <w:rPr>
            <w:rFonts w:ascii="Cambria Math" w:hAnsi="Cambria Math"/>
          </w:rPr>
          <m:t>D&gt;</m:t>
        </m:r>
        <m:f>
          <m:fPr>
            <m:ctrlPr>
              <w:rPr>
                <w:rFonts w:ascii="Cambria Math" w:hAnsi="Cambria Math"/>
              </w:rPr>
            </m:ctrlPr>
          </m:fPr>
          <m:num>
            <m:sSub>
              <m:sSubPr>
                <m:ctrlPr>
                  <w:rPr>
                    <w:rFonts w:ascii="Cambria Math" w:hAnsi="Cambria Math"/>
                  </w:rPr>
                </m:ctrlPr>
              </m:sSubPr>
              <m:e>
                <m:r>
                  <w:rPr>
                    <w:rFonts w:ascii="Cambria Math" w:hAnsi="Cambria Math"/>
                  </w:rPr>
                  <m:t>m</m:t>
                </m:r>
              </m:e>
              <m:sub>
                <m:r>
                  <w:rPr>
                    <w:rFonts w:ascii="Cambria Math" w:hAnsi="Cambria Math"/>
                  </w:rPr>
                  <m:t>2</m:t>
                </m:r>
              </m:sub>
            </m:sSub>
          </m:num>
          <m:den>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den>
        </m:f>
      </m:oMath>
      <w:r w:rsidRPr="000A69AB">
        <w:rPr>
          <w:rFonts w:ascii="Calibri" w:hAnsi="Calibri" w:cs="Calibri"/>
          <w:sz w:val="24"/>
          <w:szCs w:val="24"/>
        </w:rPr>
        <w:t xml:space="preserve"> in our converter, the subharmonic oscillation occurs. To prevent this, an artificial slope m</w:t>
      </w:r>
      <w:r w:rsidRPr="000A69AB">
        <w:rPr>
          <w:rFonts w:ascii="Calibri" w:hAnsi="Calibri" w:cs="Calibri"/>
          <w:sz w:val="24"/>
          <w:szCs w:val="24"/>
          <w:vertAlign w:val="subscript"/>
        </w:rPr>
        <w:t xml:space="preserve">a </w:t>
      </w:r>
      <w:r w:rsidRPr="000A69AB">
        <w:rPr>
          <w:rFonts w:ascii="Calibri" w:hAnsi="Calibri" w:cs="Calibri"/>
          <w:sz w:val="24"/>
          <w:szCs w:val="24"/>
        </w:rPr>
        <w:t xml:space="preserve">is added. Using the formulae above, we see that </w:t>
      </w:r>
      <m:oMath>
        <m:sSub>
          <m:sSubPr>
            <m:ctrlPr>
              <w:rPr>
                <w:rFonts w:ascii="Cambria Math" w:hAnsi="Cambria Math"/>
              </w:rPr>
            </m:ctrlPr>
          </m:sSubPr>
          <m:e>
            <m:r>
              <w:rPr>
                <w:rFonts w:ascii="Cambria Math" w:hAnsi="Cambria Math"/>
              </w:rPr>
              <m:t>m</m:t>
            </m:r>
          </m:e>
          <m:sub>
            <m:r>
              <w:rPr>
                <w:rFonts w:ascii="Cambria Math" w:hAnsi="Cambria Math"/>
              </w:rPr>
              <m:t>a</m:t>
            </m:r>
          </m:sub>
        </m:sSub>
        <m:r>
          <w:rPr>
            <w:rFonts w:ascii="Cambria Math" w:hAnsi="Cambria Math"/>
          </w:rPr>
          <m:t>&gt;</m:t>
        </m:r>
        <m:f>
          <m:fPr>
            <m:ctrlPr>
              <w:rPr>
                <w:rFonts w:ascii="Cambria Math" w:hAnsi="Cambria Math"/>
              </w:rPr>
            </m:ctrlPr>
          </m:fPr>
          <m:num>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1</m:t>
                </m:r>
              </m:sub>
            </m:sSub>
          </m:num>
          <m:den>
            <m:r>
              <w:rPr>
                <w:rFonts w:ascii="Cambria Math" w:hAnsi="Cambria Math"/>
              </w:rPr>
              <m:t>2</m:t>
            </m:r>
          </m:den>
        </m:f>
      </m:oMath>
      <w:r w:rsidRPr="000A69AB">
        <w:rPr>
          <w:rFonts w:ascii="Calibri" w:hAnsi="Calibri" w:cs="Calibri"/>
          <w:sz w:val="24"/>
          <w:szCs w:val="24"/>
        </w:rPr>
        <w:t xml:space="preserve"> for a stable system. If we replace the values for our buck converter, we see that</w:t>
      </w:r>
      <w:r w:rsidRPr="000A69AB">
        <w:rPr>
          <w:rFonts w:ascii="Calibri" w:hAnsi="Calibri" w:cs="Calibri"/>
          <w:sz w:val="24"/>
          <w:szCs w:val="24"/>
        </w:rPr>
        <w:tab/>
      </w:r>
      <w:r w:rsidRPr="000A69AB">
        <w:rPr>
          <w:rFonts w:ascii="Calibri" w:hAnsi="Calibri" w:cs="Calibri"/>
          <w:sz w:val="24"/>
          <w:szCs w:val="24"/>
        </w:rPr>
        <w:tab/>
        <w:t xml:space="preserve"> </w:t>
      </w:r>
    </w:p>
    <w:p w14:paraId="22B7D799" w14:textId="77777777" w:rsidR="008F63AA" w:rsidRPr="000A69AB" w:rsidRDefault="00000000">
      <w:pPr>
        <w:ind w:left="3600" w:firstLine="720"/>
        <w:rPr>
          <w:rFonts w:ascii="Calibri" w:hAnsi="Calibri" w:cs="Calibri"/>
          <w:sz w:val="24"/>
          <w:szCs w:val="24"/>
        </w:rPr>
      </w:pPr>
      <m:oMath>
        <m:sSub>
          <m:sSubPr>
            <m:ctrlPr>
              <w:rPr>
                <w:rFonts w:ascii="Cambria Math" w:hAnsi="Cambria Math"/>
              </w:rPr>
            </m:ctrlPr>
          </m:sSubPr>
          <m:e>
            <m:r>
              <w:rPr>
                <w:rFonts w:ascii="Cambria Math" w:hAnsi="Cambria Math"/>
              </w:rPr>
              <m:t>m</m:t>
            </m:r>
          </m:e>
          <m:sub>
            <m:r>
              <w:rPr>
                <w:rFonts w:ascii="Cambria Math" w:hAnsi="Cambria Math"/>
              </w:rPr>
              <m:t>a</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m:t>
                </m:r>
              </m:sub>
            </m:sSub>
          </m:num>
          <m:den>
            <m:r>
              <w:rPr>
                <w:rFonts w:ascii="Cambria Math" w:hAnsi="Cambria Math"/>
              </w:rPr>
              <m:t>2L</m:t>
            </m:r>
          </m:den>
        </m:f>
      </m:oMath>
      <w:r w:rsidR="00AB1502" w:rsidRPr="000A69AB">
        <w:rPr>
          <w:rFonts w:ascii="Calibri" w:hAnsi="Calibri" w:cs="Calibri"/>
          <w:sz w:val="24"/>
          <w:szCs w:val="24"/>
        </w:rPr>
        <w:t xml:space="preserve">  (5)</w:t>
      </w:r>
    </w:p>
    <w:p w14:paraId="01D6BD43" w14:textId="77777777" w:rsidR="008F63AA" w:rsidRPr="000A69AB" w:rsidRDefault="00AB1502">
      <w:pPr>
        <w:rPr>
          <w:rFonts w:ascii="Calibri" w:hAnsi="Calibri" w:cs="Calibri"/>
          <w:sz w:val="24"/>
          <w:szCs w:val="24"/>
        </w:rPr>
      </w:pPr>
      <w:r w:rsidRPr="000A69AB">
        <w:rPr>
          <w:rFonts w:ascii="Calibri" w:hAnsi="Calibri" w:cs="Calibri"/>
          <w:sz w:val="24"/>
          <w:szCs w:val="24"/>
        </w:rPr>
        <w:t>for stability.</w:t>
      </w:r>
    </w:p>
    <w:p w14:paraId="26275B0E" w14:textId="77777777" w:rsidR="008F63AA" w:rsidRPr="000A69AB" w:rsidRDefault="00AB1502">
      <w:pPr>
        <w:spacing w:before="1"/>
        <w:ind w:right="2216" w:firstLine="720"/>
        <w:rPr>
          <w:rFonts w:ascii="Calibri" w:hAnsi="Calibri" w:cs="Calibri"/>
          <w:iCs/>
          <w:sz w:val="24"/>
          <w:szCs w:val="24"/>
        </w:rPr>
      </w:pPr>
      <w:r w:rsidRPr="000A69AB">
        <w:rPr>
          <w:noProof/>
        </w:rPr>
        <w:drawing>
          <wp:inline distT="0" distB="0" distL="0" distR="0" wp14:anchorId="54615951" wp14:editId="35AC5F87">
            <wp:extent cx="4699000" cy="1811655"/>
            <wp:effectExtent l="0" t="0" r="0" b="0"/>
            <wp:docPr id="9" name="Picture 5" descr="A diagram of a voltage conver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descr="A diagram of a voltage converter&#10;&#10;AI-generated content may be incorrect."/>
                    <pic:cNvPicPr>
                      <a:picLocks noChangeAspect="1" noChangeArrowheads="1"/>
                    </pic:cNvPicPr>
                  </pic:nvPicPr>
                  <pic:blipFill>
                    <a:blip r:embed="rId17"/>
                    <a:stretch>
                      <a:fillRect/>
                    </a:stretch>
                  </pic:blipFill>
                  <pic:spPr bwMode="auto">
                    <a:xfrm>
                      <a:off x="0" y="0"/>
                      <a:ext cx="4699000" cy="1811655"/>
                    </a:xfrm>
                    <a:prstGeom prst="rect">
                      <a:avLst/>
                    </a:prstGeom>
                    <a:noFill/>
                  </pic:spPr>
                </pic:pic>
              </a:graphicData>
            </a:graphic>
          </wp:inline>
        </w:drawing>
      </w:r>
    </w:p>
    <w:p w14:paraId="4EDCE5E7" w14:textId="77777777" w:rsidR="008F63AA" w:rsidRPr="000A69AB" w:rsidRDefault="00AB1502">
      <w:pPr>
        <w:spacing w:before="1"/>
        <w:ind w:left="2160" w:right="2216" w:firstLine="720"/>
        <w:jc w:val="center"/>
        <w:rPr>
          <w:rFonts w:ascii="Calibri" w:hAnsi="Calibri" w:cs="Calibri"/>
          <w:i/>
          <w:spacing w:val="-6"/>
        </w:rPr>
      </w:pPr>
      <w:r w:rsidRPr="000A69AB">
        <w:rPr>
          <w:rFonts w:ascii="Calibri" w:hAnsi="Calibri" w:cs="Calibri"/>
          <w:i/>
        </w:rPr>
        <w:t>Figure</w:t>
      </w:r>
      <w:r w:rsidRPr="000A69AB">
        <w:rPr>
          <w:rFonts w:ascii="Calibri" w:hAnsi="Calibri" w:cs="Calibri"/>
          <w:i/>
          <w:spacing w:val="-6"/>
        </w:rPr>
        <w:t xml:space="preserve"> 7</w:t>
      </w:r>
      <w:r w:rsidRPr="000A69AB">
        <w:rPr>
          <w:rFonts w:ascii="Calibri" w:hAnsi="Calibri" w:cs="Calibri"/>
          <w:i/>
        </w:rPr>
        <w:t>.</w:t>
      </w:r>
      <w:r w:rsidRPr="000A69AB">
        <w:rPr>
          <w:rFonts w:ascii="Calibri" w:hAnsi="Calibri" w:cs="Calibri"/>
          <w:i/>
          <w:spacing w:val="-6"/>
        </w:rPr>
        <w:t xml:space="preserve"> VMC and CMC [4]</w:t>
      </w:r>
    </w:p>
    <w:p w14:paraId="0B6CBA25" w14:textId="77777777" w:rsidR="008F63AA" w:rsidRPr="000A69AB" w:rsidRDefault="00AB1502">
      <w:pPr>
        <w:spacing w:before="1"/>
        <w:ind w:left="2160" w:right="2216" w:firstLine="720"/>
        <w:jc w:val="center"/>
        <w:rPr>
          <w:rFonts w:ascii="Calibri" w:hAnsi="Calibri" w:cs="Calibri"/>
          <w:i/>
          <w:spacing w:val="-6"/>
        </w:rPr>
      </w:pPr>
      <w:r w:rsidRPr="000A69AB">
        <w:rPr>
          <w:rFonts w:ascii="Calibri" w:hAnsi="Calibri" w:cs="Calibri"/>
          <w:i/>
          <w:spacing w:val="-6"/>
        </w:rPr>
        <w:lastRenderedPageBreak/>
        <w:t>Table 1. VMC vs CMC</w:t>
      </w:r>
    </w:p>
    <w:tbl>
      <w:tblPr>
        <w:tblStyle w:val="GridTable4-Accent6"/>
        <w:tblW w:w="5000" w:type="pct"/>
        <w:tblLayout w:type="fixed"/>
        <w:tblLook w:val="04A0" w:firstRow="1" w:lastRow="0" w:firstColumn="1" w:lastColumn="0" w:noHBand="0" w:noVBand="1"/>
      </w:tblPr>
      <w:tblGrid>
        <w:gridCol w:w="2041"/>
        <w:gridCol w:w="2979"/>
        <w:gridCol w:w="3610"/>
      </w:tblGrid>
      <w:tr w:rsidR="008F63AA" w:rsidRPr="000A69AB" w14:paraId="56F350B0" w14:textId="77777777" w:rsidTr="008F6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tcBorders>
              <w:top w:val="single" w:sz="4" w:space="0" w:color="F79646"/>
              <w:left w:val="single" w:sz="4" w:space="0" w:color="F79646"/>
              <w:bottom w:val="single" w:sz="4" w:space="0" w:color="F79646"/>
              <w:right w:val="single" w:sz="4" w:space="0" w:color="F79646"/>
            </w:tcBorders>
          </w:tcPr>
          <w:p w14:paraId="652DCE25" w14:textId="77777777" w:rsidR="008F63AA" w:rsidRPr="000A69AB" w:rsidRDefault="00AB1502">
            <w:pPr>
              <w:spacing w:after="0" w:line="240" w:lineRule="auto"/>
              <w:jc w:val="center"/>
              <w:rPr>
                <w:rFonts w:ascii="Calibri" w:eastAsia="Times New Roman" w:hAnsi="Calibri" w:cs="Calibri"/>
                <w:sz w:val="24"/>
                <w:szCs w:val="24"/>
                <w:lang w:eastAsia="zh-CN"/>
              </w:rPr>
            </w:pPr>
            <w:r w:rsidRPr="000A69AB">
              <w:rPr>
                <w:rFonts w:ascii="Calibri" w:eastAsia="Times New Roman" w:hAnsi="Calibri" w:cs="Calibri"/>
                <w:sz w:val="24"/>
                <w:szCs w:val="24"/>
                <w:lang w:eastAsia="zh-CN"/>
              </w:rPr>
              <w:t>Feature</w:t>
            </w:r>
          </w:p>
        </w:tc>
        <w:tc>
          <w:tcPr>
            <w:tcW w:w="2982" w:type="dxa"/>
            <w:tcBorders>
              <w:top w:val="single" w:sz="4" w:space="0" w:color="F79646"/>
              <w:left w:val="single" w:sz="4" w:space="0" w:color="F79646"/>
              <w:bottom w:val="single" w:sz="4" w:space="0" w:color="F79646"/>
              <w:right w:val="single" w:sz="4" w:space="0" w:color="F79646"/>
            </w:tcBorders>
          </w:tcPr>
          <w:p w14:paraId="294A3DD4" w14:textId="77777777" w:rsidR="008F63AA" w:rsidRPr="000A69AB" w:rsidRDefault="00AB1502">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zh-CN"/>
              </w:rPr>
            </w:pPr>
            <w:r w:rsidRPr="000A69AB">
              <w:rPr>
                <w:rFonts w:ascii="Calibri" w:eastAsia="Times New Roman" w:hAnsi="Calibri" w:cs="Calibri"/>
                <w:sz w:val="24"/>
                <w:szCs w:val="24"/>
                <w:lang w:eastAsia="zh-CN"/>
              </w:rPr>
              <w:t>Voltage Mode Control (VMC)</w:t>
            </w:r>
          </w:p>
        </w:tc>
        <w:tc>
          <w:tcPr>
            <w:tcW w:w="3614" w:type="dxa"/>
            <w:tcBorders>
              <w:top w:val="single" w:sz="4" w:space="0" w:color="F79646"/>
              <w:left w:val="single" w:sz="4" w:space="0" w:color="F79646"/>
              <w:bottom w:val="single" w:sz="4" w:space="0" w:color="F79646"/>
              <w:right w:val="single" w:sz="4" w:space="0" w:color="F79646"/>
            </w:tcBorders>
          </w:tcPr>
          <w:p w14:paraId="2032C66F" w14:textId="77777777" w:rsidR="008F63AA" w:rsidRPr="000A69AB" w:rsidRDefault="00AB1502">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zh-CN"/>
              </w:rPr>
            </w:pPr>
            <w:r w:rsidRPr="000A69AB">
              <w:rPr>
                <w:rFonts w:ascii="Calibri" w:eastAsia="Times New Roman" w:hAnsi="Calibri" w:cs="Calibri"/>
                <w:sz w:val="24"/>
                <w:szCs w:val="24"/>
                <w:lang w:eastAsia="zh-CN"/>
              </w:rPr>
              <w:t>Current Mode Control (CMC)</w:t>
            </w:r>
          </w:p>
        </w:tc>
      </w:tr>
      <w:tr w:rsidR="008F63AA" w:rsidRPr="000A69AB" w14:paraId="0966D788" w14:textId="77777777" w:rsidTr="008F6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tcPr>
          <w:p w14:paraId="4F6B4AE6" w14:textId="77777777" w:rsidR="008F63AA" w:rsidRPr="000A69AB" w:rsidRDefault="00AB1502">
            <w:pPr>
              <w:spacing w:after="0" w:line="240" w:lineRule="auto"/>
              <w:rPr>
                <w:rFonts w:ascii="Calibri" w:eastAsia="Times New Roman" w:hAnsi="Calibri" w:cs="Calibri"/>
                <w:sz w:val="24"/>
                <w:szCs w:val="24"/>
                <w:lang w:eastAsia="zh-CN"/>
              </w:rPr>
            </w:pPr>
            <w:r w:rsidRPr="000A69AB">
              <w:rPr>
                <w:rFonts w:ascii="Calibri" w:eastAsia="Times New Roman" w:hAnsi="Calibri" w:cs="Calibri"/>
                <w:sz w:val="24"/>
                <w:szCs w:val="24"/>
                <w:lang w:eastAsia="zh-CN"/>
              </w:rPr>
              <w:t>Primary Control Variable</w:t>
            </w:r>
          </w:p>
        </w:tc>
        <w:tc>
          <w:tcPr>
            <w:tcW w:w="2982" w:type="dxa"/>
          </w:tcPr>
          <w:p w14:paraId="62254706" w14:textId="77777777" w:rsidR="008F63AA" w:rsidRPr="000A69AB" w:rsidRDefault="00AB1502">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zh-CN"/>
              </w:rPr>
            </w:pPr>
            <w:r w:rsidRPr="000A69AB">
              <w:rPr>
                <w:rFonts w:ascii="Calibri" w:eastAsia="Times New Roman" w:hAnsi="Calibri" w:cs="Calibri"/>
                <w:sz w:val="24"/>
                <w:szCs w:val="24"/>
                <w:lang w:eastAsia="zh-CN"/>
              </w:rPr>
              <w:t>Output voltage error signal is applied directly to PWM</w:t>
            </w:r>
          </w:p>
        </w:tc>
        <w:tc>
          <w:tcPr>
            <w:tcW w:w="3614" w:type="dxa"/>
          </w:tcPr>
          <w:p w14:paraId="4B22997B" w14:textId="77777777" w:rsidR="008F63AA" w:rsidRPr="000A69AB" w:rsidRDefault="00AB1502">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zh-CN"/>
              </w:rPr>
            </w:pPr>
            <w:r w:rsidRPr="000A69AB">
              <w:rPr>
                <w:rFonts w:ascii="Calibri" w:eastAsia="Times New Roman" w:hAnsi="Calibri" w:cs="Calibri"/>
                <w:sz w:val="24"/>
                <w:szCs w:val="24"/>
                <w:lang w:eastAsia="zh-CN"/>
              </w:rPr>
              <w:t>Inductor current is controlled in the inner loop, output voltage in the outer loop</w:t>
            </w:r>
          </w:p>
        </w:tc>
      </w:tr>
      <w:tr w:rsidR="008F63AA" w:rsidRPr="000A69AB" w14:paraId="21ECC594" w14:textId="77777777" w:rsidTr="008F63AA">
        <w:tc>
          <w:tcPr>
            <w:cnfStyle w:val="001000000000" w:firstRow="0" w:lastRow="0" w:firstColumn="1" w:lastColumn="0" w:oddVBand="0" w:evenVBand="0" w:oddHBand="0" w:evenHBand="0" w:firstRowFirstColumn="0" w:firstRowLastColumn="0" w:lastRowFirstColumn="0" w:lastRowLastColumn="0"/>
            <w:tcW w:w="2044" w:type="dxa"/>
          </w:tcPr>
          <w:p w14:paraId="496739B3" w14:textId="77777777" w:rsidR="008F63AA" w:rsidRPr="000A69AB" w:rsidRDefault="00AB1502">
            <w:pPr>
              <w:spacing w:after="0" w:line="240" w:lineRule="auto"/>
              <w:rPr>
                <w:rFonts w:ascii="Calibri" w:eastAsia="Times New Roman" w:hAnsi="Calibri" w:cs="Calibri"/>
                <w:sz w:val="24"/>
                <w:szCs w:val="24"/>
                <w:lang w:eastAsia="zh-CN"/>
              </w:rPr>
            </w:pPr>
            <w:r w:rsidRPr="000A69AB">
              <w:rPr>
                <w:rFonts w:ascii="Calibri" w:eastAsia="Times New Roman" w:hAnsi="Calibri" w:cs="Calibri"/>
                <w:sz w:val="24"/>
                <w:szCs w:val="24"/>
                <w:lang w:eastAsia="zh-CN"/>
              </w:rPr>
              <w:t>Dynamic Response</w:t>
            </w:r>
          </w:p>
        </w:tc>
        <w:tc>
          <w:tcPr>
            <w:tcW w:w="2982" w:type="dxa"/>
          </w:tcPr>
          <w:p w14:paraId="181D51D6" w14:textId="77777777" w:rsidR="008F63AA" w:rsidRPr="000A69AB" w:rsidRDefault="00AB1502">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zh-CN"/>
              </w:rPr>
            </w:pPr>
            <w:r w:rsidRPr="000A69AB">
              <w:rPr>
                <w:rFonts w:ascii="Calibri" w:eastAsia="Times New Roman" w:hAnsi="Calibri" w:cs="Calibri"/>
                <w:sz w:val="24"/>
                <w:szCs w:val="24"/>
                <w:lang w:eastAsia="zh-CN"/>
              </w:rPr>
              <w:t>Slower, less sensitive to load changes</w:t>
            </w:r>
          </w:p>
        </w:tc>
        <w:tc>
          <w:tcPr>
            <w:tcW w:w="3614" w:type="dxa"/>
          </w:tcPr>
          <w:p w14:paraId="37D92EFF" w14:textId="77777777" w:rsidR="008F63AA" w:rsidRPr="000A69AB" w:rsidRDefault="00AB1502">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zh-CN"/>
              </w:rPr>
            </w:pPr>
            <w:r w:rsidRPr="000A69AB">
              <w:rPr>
                <w:rFonts w:ascii="Calibri" w:eastAsia="Times New Roman" w:hAnsi="Calibri" w:cs="Calibri"/>
                <w:sz w:val="24"/>
                <w:szCs w:val="24"/>
                <w:lang w:eastAsia="zh-CN"/>
              </w:rPr>
              <w:t>Faster, better response to load changes</w:t>
            </w:r>
          </w:p>
        </w:tc>
      </w:tr>
      <w:tr w:rsidR="008F63AA" w:rsidRPr="000A69AB" w14:paraId="6D9E884E" w14:textId="77777777" w:rsidTr="008F6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tcPr>
          <w:p w14:paraId="1364898C" w14:textId="77777777" w:rsidR="008F63AA" w:rsidRPr="000A69AB" w:rsidRDefault="00AB1502">
            <w:pPr>
              <w:spacing w:after="0" w:line="240" w:lineRule="auto"/>
              <w:rPr>
                <w:rFonts w:ascii="Calibri" w:eastAsia="Times New Roman" w:hAnsi="Calibri" w:cs="Calibri"/>
                <w:sz w:val="24"/>
                <w:szCs w:val="24"/>
                <w:lang w:eastAsia="zh-CN"/>
              </w:rPr>
            </w:pPr>
            <w:r w:rsidRPr="000A69AB">
              <w:rPr>
                <w:rFonts w:ascii="Calibri" w:eastAsia="Times New Roman" w:hAnsi="Calibri" w:cs="Calibri"/>
                <w:sz w:val="24"/>
                <w:szCs w:val="24"/>
                <w:lang w:eastAsia="zh-CN"/>
              </w:rPr>
              <w:t>Transfer Function</w:t>
            </w:r>
          </w:p>
        </w:tc>
        <w:tc>
          <w:tcPr>
            <w:tcW w:w="2982" w:type="dxa"/>
          </w:tcPr>
          <w:p w14:paraId="12FD7DFA" w14:textId="77777777" w:rsidR="008F63AA" w:rsidRPr="000A69AB" w:rsidRDefault="00AB150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zh-CN"/>
              </w:rPr>
            </w:pPr>
            <m:oMathPara>
              <m:oMathParaPr>
                <m:jc m:val="center"/>
              </m:oMathParaPr>
              <m:oMath>
                <m:r>
                  <w:rPr>
                    <w:rFonts w:ascii="Cambria Math" w:hAnsi="Cambria Math"/>
                  </w:rPr>
                  <m:t>G=</m:t>
                </m:r>
                <m:f>
                  <m:fPr>
                    <m:ctrlPr>
                      <w:rPr>
                        <w:rFonts w:ascii="Cambria Math" w:hAnsi="Cambria Math"/>
                      </w:rPr>
                    </m:ctrlPr>
                  </m:fPr>
                  <m:num>
                    <m:sSub>
                      <m:sSubPr>
                        <m:ctrlPr>
                          <w:rPr>
                            <w:rFonts w:ascii="Cambria Math" w:hAnsi="Cambria Math"/>
                          </w:rPr>
                        </m:ctrlPr>
                      </m:sSubPr>
                      <m:e>
                        <m:r>
                          <w:rPr>
                            <w:rFonts w:ascii="Cambria Math" w:hAnsi="Cambria Math"/>
                          </w:rPr>
                          <m:t>V</m:t>
                        </m:r>
                      </m:e>
                      <m:sub/>
                    </m:sSub>
                  </m:num>
                  <m:den>
                    <m:r>
                      <w:rPr>
                        <w:rFonts w:ascii="Cambria Math" w:hAnsi="Cambria Math"/>
                      </w:rPr>
                      <m:t>1+</m:t>
                    </m:r>
                    <m:f>
                      <m:fPr>
                        <m:ctrlPr>
                          <w:rPr>
                            <w:rFonts w:ascii="Cambria Math" w:hAnsi="Cambria Math"/>
                          </w:rPr>
                        </m:ctrlPr>
                      </m:fPr>
                      <m:num>
                        <m:r>
                          <w:rPr>
                            <w:rFonts w:ascii="Cambria Math" w:hAnsi="Cambria Math"/>
                          </w:rPr>
                          <m:t>sL</m:t>
                        </m:r>
                      </m:num>
                      <m:den>
                        <m:r>
                          <w:rPr>
                            <w:rFonts w:ascii="Cambria Math" w:hAnsi="Cambria Math"/>
                          </w:rPr>
                          <m:t>R</m:t>
                        </m:r>
                      </m:den>
                    </m:f>
                    <m: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LC</m:t>
                    </m:r>
                  </m:den>
                </m:f>
              </m:oMath>
            </m:oMathPara>
          </w:p>
          <w:p w14:paraId="21D6A98D" w14:textId="77777777" w:rsidR="008F63AA" w:rsidRPr="000A69AB" w:rsidRDefault="008F63AA">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zh-CN"/>
              </w:rPr>
            </w:pPr>
          </w:p>
        </w:tc>
        <w:tc>
          <w:tcPr>
            <w:tcW w:w="3614" w:type="dxa"/>
          </w:tcPr>
          <w:p w14:paraId="433355DF" w14:textId="77777777" w:rsidR="008F63AA" w:rsidRPr="000A69AB" w:rsidRDefault="00AB150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zh-CN"/>
              </w:rPr>
            </w:pPr>
            <m:oMathPara>
              <m:oMathParaPr>
                <m:jc m:val="center"/>
              </m:oMathParaPr>
              <m:oMath>
                <m:r>
                  <w:rPr>
                    <w:rFonts w:ascii="Cambria Math" w:hAnsi="Cambria Math"/>
                  </w:rPr>
                  <m:t>G=</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load</m:t>
                        </m:r>
                      </m:sub>
                    </m:sSub>
                  </m:num>
                  <m:den>
                    <m:r>
                      <w:rPr>
                        <w:rFonts w:ascii="Cambria Math" w:hAnsi="Cambria Math"/>
                      </w:rPr>
                      <m:t>1+s</m:t>
                    </m:r>
                    <m:sSub>
                      <m:sSubPr>
                        <m:ctrlPr>
                          <w:rPr>
                            <w:rFonts w:ascii="Cambria Math" w:hAnsi="Cambria Math"/>
                          </w:rPr>
                        </m:ctrlPr>
                      </m:sSubPr>
                      <m:e>
                        <m:r>
                          <w:rPr>
                            <w:rFonts w:ascii="Cambria Math" w:hAnsi="Cambria Math"/>
                          </w:rPr>
                          <m:t>R</m:t>
                        </m:r>
                      </m:e>
                      <m:sub>
                        <m:r>
                          <w:rPr>
                            <w:rFonts w:ascii="Cambria Math" w:hAnsi="Cambria Math"/>
                          </w:rPr>
                          <m:t>load</m:t>
                        </m:r>
                      </m:sub>
                    </m:sSub>
                    <m:r>
                      <w:rPr>
                        <w:rFonts w:ascii="Cambria Math" w:hAnsi="Cambria Math"/>
                      </w:rPr>
                      <m:t>C</m:t>
                    </m:r>
                  </m:den>
                </m:f>
              </m:oMath>
            </m:oMathPara>
          </w:p>
          <w:p w14:paraId="23722913" w14:textId="77777777" w:rsidR="008F63AA" w:rsidRPr="000A69AB" w:rsidRDefault="008F63AA">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zh-CN"/>
              </w:rPr>
            </w:pPr>
          </w:p>
        </w:tc>
      </w:tr>
      <w:tr w:rsidR="008F63AA" w:rsidRPr="000A69AB" w14:paraId="3F3134AC" w14:textId="77777777" w:rsidTr="008F63AA">
        <w:tc>
          <w:tcPr>
            <w:cnfStyle w:val="001000000000" w:firstRow="0" w:lastRow="0" w:firstColumn="1" w:lastColumn="0" w:oddVBand="0" w:evenVBand="0" w:oddHBand="0" w:evenHBand="0" w:firstRowFirstColumn="0" w:firstRowLastColumn="0" w:lastRowFirstColumn="0" w:lastRowLastColumn="0"/>
            <w:tcW w:w="2044" w:type="dxa"/>
          </w:tcPr>
          <w:p w14:paraId="75E00055" w14:textId="77777777" w:rsidR="008F63AA" w:rsidRPr="000A69AB" w:rsidRDefault="00AB1502">
            <w:pPr>
              <w:spacing w:after="0" w:line="240" w:lineRule="auto"/>
              <w:rPr>
                <w:rFonts w:ascii="Calibri" w:eastAsia="Times New Roman" w:hAnsi="Calibri" w:cs="Calibri"/>
                <w:sz w:val="24"/>
                <w:szCs w:val="24"/>
                <w:lang w:eastAsia="zh-CN"/>
              </w:rPr>
            </w:pPr>
            <w:r w:rsidRPr="000A69AB">
              <w:rPr>
                <w:rFonts w:ascii="Calibri" w:eastAsia="Times New Roman" w:hAnsi="Calibri" w:cs="Calibri"/>
                <w:sz w:val="24"/>
                <w:szCs w:val="24"/>
                <w:lang w:eastAsia="zh-CN"/>
              </w:rPr>
              <w:t>Compensation Requirement</w:t>
            </w:r>
          </w:p>
        </w:tc>
        <w:tc>
          <w:tcPr>
            <w:tcW w:w="2982" w:type="dxa"/>
          </w:tcPr>
          <w:p w14:paraId="2D79C194" w14:textId="77777777" w:rsidR="008F63AA" w:rsidRPr="000A69AB" w:rsidRDefault="00AB1502">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zh-CN"/>
              </w:rPr>
            </w:pPr>
            <w:r w:rsidRPr="000A69AB">
              <w:rPr>
                <w:rFonts w:ascii="Calibri" w:eastAsia="Times New Roman" w:hAnsi="Calibri" w:cs="Calibri"/>
                <w:sz w:val="24"/>
                <w:szCs w:val="24"/>
                <w:lang w:eastAsia="zh-CN"/>
              </w:rPr>
              <w:t>Usually requires Type 3 compensator</w:t>
            </w:r>
          </w:p>
        </w:tc>
        <w:tc>
          <w:tcPr>
            <w:tcW w:w="3614" w:type="dxa"/>
          </w:tcPr>
          <w:p w14:paraId="3304189E" w14:textId="77777777" w:rsidR="008F63AA" w:rsidRPr="000A69AB" w:rsidRDefault="00AB1502">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zh-CN"/>
              </w:rPr>
            </w:pPr>
            <w:r w:rsidRPr="000A69AB">
              <w:rPr>
                <w:rFonts w:ascii="Calibri" w:eastAsia="Times New Roman" w:hAnsi="Calibri" w:cs="Calibri"/>
                <w:sz w:val="24"/>
                <w:szCs w:val="24"/>
                <w:lang w:eastAsia="zh-CN"/>
              </w:rPr>
              <w:t>Type 2 compensator is usually sufficient</w:t>
            </w:r>
          </w:p>
        </w:tc>
      </w:tr>
      <w:tr w:rsidR="008F63AA" w:rsidRPr="000A69AB" w14:paraId="1F83DB8C" w14:textId="77777777" w:rsidTr="008F6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tcPr>
          <w:p w14:paraId="5DBE8B11" w14:textId="77777777" w:rsidR="008F63AA" w:rsidRPr="000A69AB" w:rsidRDefault="00AB1502">
            <w:pPr>
              <w:spacing w:after="0" w:line="240" w:lineRule="auto"/>
              <w:rPr>
                <w:rFonts w:ascii="Calibri" w:eastAsia="Times New Roman" w:hAnsi="Calibri" w:cs="Calibri"/>
                <w:sz w:val="24"/>
                <w:szCs w:val="24"/>
                <w:lang w:eastAsia="zh-CN"/>
              </w:rPr>
            </w:pPr>
            <w:r w:rsidRPr="000A69AB">
              <w:rPr>
                <w:rFonts w:ascii="Calibri" w:eastAsia="Times New Roman" w:hAnsi="Calibri" w:cs="Calibri"/>
                <w:sz w:val="24"/>
                <w:szCs w:val="24"/>
                <w:lang w:eastAsia="zh-CN"/>
              </w:rPr>
              <w:t>Stability</w:t>
            </w:r>
          </w:p>
        </w:tc>
        <w:tc>
          <w:tcPr>
            <w:tcW w:w="2982" w:type="dxa"/>
          </w:tcPr>
          <w:p w14:paraId="71E9EA2F" w14:textId="77777777" w:rsidR="008F63AA" w:rsidRPr="000A69AB" w:rsidRDefault="00AB1502">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zh-CN"/>
              </w:rPr>
            </w:pPr>
            <w:r w:rsidRPr="000A69AB">
              <w:rPr>
                <w:rFonts w:ascii="Calibri" w:eastAsia="Times New Roman" w:hAnsi="Calibri" w:cs="Calibri"/>
                <w:sz w:val="24"/>
                <w:szCs w:val="24"/>
                <w:lang w:eastAsia="zh-CN"/>
              </w:rPr>
              <w:t>Needs careful design to ensure good phase margin</w:t>
            </w:r>
          </w:p>
        </w:tc>
        <w:tc>
          <w:tcPr>
            <w:tcW w:w="3614" w:type="dxa"/>
          </w:tcPr>
          <w:p w14:paraId="35C9F334" w14:textId="77777777" w:rsidR="008F63AA" w:rsidRPr="000A69AB" w:rsidRDefault="00AB1502">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zh-CN"/>
              </w:rPr>
            </w:pPr>
            <w:r w:rsidRPr="000A69AB">
              <w:rPr>
                <w:rFonts w:ascii="Calibri" w:eastAsia="Times New Roman" w:hAnsi="Calibri" w:cs="Calibri"/>
                <w:sz w:val="24"/>
                <w:szCs w:val="24"/>
                <w:lang w:eastAsia="zh-CN"/>
              </w:rPr>
              <w:t>Easier to stabilize, fewer low phase margin problems</w:t>
            </w:r>
          </w:p>
        </w:tc>
      </w:tr>
      <w:tr w:rsidR="008F63AA" w:rsidRPr="000A69AB" w14:paraId="340A47AA" w14:textId="77777777" w:rsidTr="008F63AA">
        <w:tc>
          <w:tcPr>
            <w:cnfStyle w:val="001000000000" w:firstRow="0" w:lastRow="0" w:firstColumn="1" w:lastColumn="0" w:oddVBand="0" w:evenVBand="0" w:oddHBand="0" w:evenHBand="0" w:firstRowFirstColumn="0" w:firstRowLastColumn="0" w:lastRowFirstColumn="0" w:lastRowLastColumn="0"/>
            <w:tcW w:w="2044" w:type="dxa"/>
          </w:tcPr>
          <w:p w14:paraId="208A528B" w14:textId="77777777" w:rsidR="008F63AA" w:rsidRPr="000A69AB" w:rsidRDefault="00AB1502">
            <w:pPr>
              <w:spacing w:after="0" w:line="240" w:lineRule="auto"/>
              <w:rPr>
                <w:rFonts w:ascii="Calibri" w:eastAsia="Times New Roman" w:hAnsi="Calibri" w:cs="Calibri"/>
                <w:sz w:val="24"/>
                <w:szCs w:val="24"/>
                <w:lang w:eastAsia="zh-CN"/>
              </w:rPr>
            </w:pPr>
            <w:r w:rsidRPr="000A69AB">
              <w:rPr>
                <w:rFonts w:ascii="Calibri" w:eastAsia="Times New Roman" w:hAnsi="Calibri" w:cs="Calibri"/>
                <w:sz w:val="24"/>
                <w:szCs w:val="24"/>
                <w:lang w:eastAsia="zh-CN"/>
              </w:rPr>
              <w:t>Noise Sensitivity</w:t>
            </w:r>
          </w:p>
        </w:tc>
        <w:tc>
          <w:tcPr>
            <w:tcW w:w="2982" w:type="dxa"/>
          </w:tcPr>
          <w:p w14:paraId="758D5950" w14:textId="77777777" w:rsidR="008F63AA" w:rsidRPr="000A69AB" w:rsidRDefault="00AB1502">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zh-CN"/>
              </w:rPr>
            </w:pPr>
            <w:r w:rsidRPr="000A69AB">
              <w:rPr>
                <w:rFonts w:ascii="Calibri" w:eastAsia="Times New Roman" w:hAnsi="Calibri" w:cs="Calibri"/>
                <w:sz w:val="24"/>
                <w:szCs w:val="24"/>
                <w:lang w:eastAsia="zh-CN"/>
              </w:rPr>
              <w:t>More affected by input voltage ripple</w:t>
            </w:r>
          </w:p>
        </w:tc>
        <w:tc>
          <w:tcPr>
            <w:tcW w:w="3614" w:type="dxa"/>
          </w:tcPr>
          <w:p w14:paraId="4AA84274" w14:textId="77777777" w:rsidR="008F63AA" w:rsidRPr="000A69AB" w:rsidRDefault="00AB1502">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zh-CN"/>
              </w:rPr>
            </w:pPr>
            <w:r w:rsidRPr="000A69AB">
              <w:rPr>
                <w:rFonts w:ascii="Calibri" w:eastAsia="Times New Roman" w:hAnsi="Calibri" w:cs="Calibri"/>
                <w:sz w:val="24"/>
                <w:szCs w:val="24"/>
                <w:lang w:eastAsia="zh-CN"/>
              </w:rPr>
              <w:t>Noise from current sensor can affect performance / subharmonic oscillation</w:t>
            </w:r>
          </w:p>
        </w:tc>
      </w:tr>
      <w:tr w:rsidR="008F63AA" w:rsidRPr="000A69AB" w14:paraId="1988E8B4" w14:textId="77777777" w:rsidTr="008F6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tcPr>
          <w:p w14:paraId="096C1157" w14:textId="77777777" w:rsidR="008F63AA" w:rsidRPr="000A69AB" w:rsidRDefault="00AB1502">
            <w:pPr>
              <w:spacing w:after="0" w:line="240" w:lineRule="auto"/>
              <w:rPr>
                <w:rFonts w:ascii="Calibri" w:eastAsia="Times New Roman" w:hAnsi="Calibri" w:cs="Calibri"/>
                <w:sz w:val="24"/>
                <w:szCs w:val="24"/>
                <w:lang w:eastAsia="zh-CN"/>
              </w:rPr>
            </w:pPr>
            <w:r w:rsidRPr="000A69AB">
              <w:rPr>
                <w:rFonts w:ascii="Calibri" w:eastAsia="Times New Roman" w:hAnsi="Calibri" w:cs="Calibri"/>
                <w:sz w:val="24"/>
                <w:szCs w:val="24"/>
                <w:lang w:eastAsia="zh-CN"/>
              </w:rPr>
              <w:t>Complexity</w:t>
            </w:r>
          </w:p>
        </w:tc>
        <w:tc>
          <w:tcPr>
            <w:tcW w:w="2982" w:type="dxa"/>
          </w:tcPr>
          <w:p w14:paraId="11E1DC26" w14:textId="77777777" w:rsidR="008F63AA" w:rsidRPr="000A69AB" w:rsidRDefault="00AB1502">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zh-CN"/>
              </w:rPr>
            </w:pPr>
            <w:r w:rsidRPr="000A69AB">
              <w:rPr>
                <w:rFonts w:ascii="Calibri" w:eastAsia="Times New Roman" w:hAnsi="Calibri" w:cs="Calibri"/>
                <w:sz w:val="24"/>
                <w:szCs w:val="24"/>
                <w:lang w:eastAsia="zh-CN"/>
              </w:rPr>
              <w:t>Simpler, no current measurement required</w:t>
            </w:r>
          </w:p>
        </w:tc>
        <w:tc>
          <w:tcPr>
            <w:tcW w:w="3614" w:type="dxa"/>
          </w:tcPr>
          <w:p w14:paraId="20C7515C" w14:textId="77777777" w:rsidR="008F63AA" w:rsidRPr="000A69AB" w:rsidRDefault="00AB1502">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eastAsia="zh-CN"/>
              </w:rPr>
            </w:pPr>
            <w:r w:rsidRPr="000A69AB">
              <w:rPr>
                <w:rFonts w:ascii="Calibri" w:eastAsia="Times New Roman" w:hAnsi="Calibri" w:cs="Calibri"/>
                <w:sz w:val="24"/>
                <w:szCs w:val="24"/>
                <w:lang w:eastAsia="zh-CN"/>
              </w:rPr>
              <w:t>More complex, needs resistor/sensor for current measurement</w:t>
            </w:r>
          </w:p>
        </w:tc>
      </w:tr>
      <w:tr w:rsidR="008F63AA" w:rsidRPr="000A69AB" w14:paraId="64E95791" w14:textId="77777777" w:rsidTr="008F63AA">
        <w:tc>
          <w:tcPr>
            <w:cnfStyle w:val="001000000000" w:firstRow="0" w:lastRow="0" w:firstColumn="1" w:lastColumn="0" w:oddVBand="0" w:evenVBand="0" w:oddHBand="0" w:evenHBand="0" w:firstRowFirstColumn="0" w:firstRowLastColumn="0" w:lastRowFirstColumn="0" w:lastRowLastColumn="0"/>
            <w:tcW w:w="2044" w:type="dxa"/>
          </w:tcPr>
          <w:p w14:paraId="3453F04C" w14:textId="77777777" w:rsidR="008F63AA" w:rsidRPr="000A69AB" w:rsidRDefault="00AB1502">
            <w:pPr>
              <w:spacing w:after="0" w:line="240" w:lineRule="auto"/>
              <w:rPr>
                <w:rFonts w:ascii="Calibri" w:eastAsia="Times New Roman" w:hAnsi="Calibri" w:cs="Calibri"/>
                <w:sz w:val="24"/>
                <w:szCs w:val="24"/>
                <w:lang w:eastAsia="zh-CN"/>
              </w:rPr>
            </w:pPr>
            <w:r w:rsidRPr="000A69AB">
              <w:rPr>
                <w:rFonts w:ascii="Calibri" w:eastAsia="Times New Roman" w:hAnsi="Calibri" w:cs="Calibri"/>
                <w:sz w:val="24"/>
                <w:szCs w:val="24"/>
                <w:lang w:eastAsia="zh-CN"/>
              </w:rPr>
              <w:t>Application Area</w:t>
            </w:r>
          </w:p>
        </w:tc>
        <w:tc>
          <w:tcPr>
            <w:tcW w:w="2982" w:type="dxa"/>
          </w:tcPr>
          <w:p w14:paraId="13366236" w14:textId="77777777" w:rsidR="008F63AA" w:rsidRPr="000A69AB" w:rsidRDefault="00AB1502">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zh-CN"/>
              </w:rPr>
            </w:pPr>
            <w:r w:rsidRPr="000A69AB">
              <w:rPr>
                <w:rFonts w:ascii="Calibri" w:eastAsia="Times New Roman" w:hAnsi="Calibri" w:cs="Calibri"/>
                <w:sz w:val="24"/>
                <w:szCs w:val="24"/>
                <w:lang w:eastAsia="zh-CN"/>
              </w:rPr>
              <w:t>Simple applications, low-cost SMPS</w:t>
            </w:r>
          </w:p>
        </w:tc>
        <w:tc>
          <w:tcPr>
            <w:tcW w:w="3614" w:type="dxa"/>
          </w:tcPr>
          <w:p w14:paraId="286279DA" w14:textId="77777777" w:rsidR="008F63AA" w:rsidRPr="000A69AB" w:rsidRDefault="00AB1502">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eastAsia="zh-CN"/>
              </w:rPr>
            </w:pPr>
            <w:r w:rsidRPr="000A69AB">
              <w:rPr>
                <w:rFonts w:ascii="Calibri" w:eastAsia="Times New Roman" w:hAnsi="Calibri" w:cs="Calibri"/>
                <w:sz w:val="24"/>
                <w:szCs w:val="24"/>
                <w:lang w:eastAsia="zh-CN"/>
              </w:rPr>
              <w:t>High-performance SMPS, fast transient systems, Boost and Buck-Boost (RHPZ)</w:t>
            </w:r>
          </w:p>
        </w:tc>
      </w:tr>
    </w:tbl>
    <w:p w14:paraId="66D1386E" w14:textId="77777777" w:rsidR="008F63AA" w:rsidRPr="000A69AB" w:rsidRDefault="008F63AA">
      <w:pPr>
        <w:spacing w:before="1"/>
        <w:rPr>
          <w:rFonts w:ascii="Calibri" w:hAnsi="Calibri" w:cs="Calibri"/>
          <w:i/>
          <w:spacing w:val="-6"/>
        </w:rPr>
      </w:pPr>
    </w:p>
    <w:p w14:paraId="036EBD3D" w14:textId="77777777" w:rsidR="008F63AA" w:rsidRPr="000A69AB" w:rsidRDefault="00AB1502">
      <w:pPr>
        <w:spacing w:before="1"/>
        <w:rPr>
          <w:rFonts w:ascii="Calibri" w:hAnsi="Calibri" w:cs="Calibri"/>
          <w:sz w:val="24"/>
          <w:szCs w:val="24"/>
        </w:rPr>
      </w:pPr>
      <w:r w:rsidRPr="000A69AB">
        <w:rPr>
          <w:rFonts w:ascii="Calibri" w:hAnsi="Calibri" w:cs="Calibri"/>
          <w:sz w:val="24"/>
          <w:szCs w:val="24"/>
        </w:rPr>
        <w:t>In Table 1, we can see that the orders of the transfer functions are different. The reduced order of the transfer function of CMC means there is much less phase lag, which is why the system can respond faster compared to VMC.</w:t>
      </w:r>
    </w:p>
    <w:p w14:paraId="4A5E8881" w14:textId="77777777" w:rsidR="008F63AA" w:rsidRPr="000A69AB" w:rsidRDefault="00AB1502">
      <w:pPr>
        <w:ind w:firstLine="720"/>
        <w:rPr>
          <w:rFonts w:ascii="Calibri" w:hAnsi="Calibri" w:cs="Calibri"/>
          <w:b/>
          <w:bCs/>
          <w:sz w:val="28"/>
          <w:szCs w:val="28"/>
        </w:rPr>
      </w:pPr>
      <w:r w:rsidRPr="000A69AB">
        <w:rPr>
          <w:rFonts w:ascii="Calibri" w:hAnsi="Calibri" w:cs="Calibri"/>
          <w:b/>
          <w:bCs/>
          <w:sz w:val="28"/>
          <w:szCs w:val="28"/>
        </w:rPr>
        <w:t>3.5 Compensation – Type I, II, III [5]</w:t>
      </w:r>
    </w:p>
    <w:p w14:paraId="27A7914F" w14:textId="77777777" w:rsidR="008F63AA" w:rsidRPr="000A69AB" w:rsidRDefault="00AB1502">
      <w:pPr>
        <w:spacing w:before="1"/>
        <w:rPr>
          <w:rFonts w:ascii="Calibri" w:hAnsi="Calibri" w:cs="Calibri"/>
          <w:iCs/>
          <w:sz w:val="24"/>
          <w:szCs w:val="24"/>
        </w:rPr>
      </w:pPr>
      <w:r w:rsidRPr="000A69AB">
        <w:rPr>
          <w:rFonts w:ascii="Calibri" w:hAnsi="Calibri" w:cs="Calibri"/>
          <w:iCs/>
          <w:sz w:val="24"/>
          <w:szCs w:val="24"/>
        </w:rPr>
        <w:t xml:space="preserve">As can be seen from Figure 6, the gain margin (GM) and phase margin (PM) of our circuit is not desirable. </w:t>
      </w:r>
      <w:proofErr w:type="gramStart"/>
      <w:r w:rsidRPr="000A69AB">
        <w:rPr>
          <w:rFonts w:ascii="Calibri" w:hAnsi="Calibri" w:cs="Calibri"/>
          <w:iCs/>
          <w:sz w:val="24"/>
          <w:szCs w:val="24"/>
        </w:rPr>
        <w:t>In order to</w:t>
      </w:r>
      <w:proofErr w:type="gramEnd"/>
      <w:r w:rsidRPr="000A69AB">
        <w:rPr>
          <w:rFonts w:ascii="Calibri" w:hAnsi="Calibri" w:cs="Calibri"/>
          <w:iCs/>
          <w:sz w:val="24"/>
          <w:szCs w:val="24"/>
        </w:rPr>
        <w:t xml:space="preserve"> have a stable circuit, we need to have a GM of above 6 dB and a PM of above 45 degrees. To achieve these values, we need to add a compensation network where our error amplifier is. It is important to choose the correct type of compensation network in order to have the necessary amount of gain and phase boost. There are 3 types of compensators we can use, and we will see each of them and choose the appropriate one for our application.</w:t>
      </w:r>
    </w:p>
    <w:p w14:paraId="7C0CD8D7" w14:textId="77777777" w:rsidR="000A69AB" w:rsidRDefault="000A69AB">
      <w:pPr>
        <w:ind w:firstLine="720"/>
        <w:rPr>
          <w:rFonts w:ascii="Calibri" w:hAnsi="Calibri" w:cs="Calibri"/>
          <w:b/>
          <w:bCs/>
          <w:sz w:val="24"/>
          <w:szCs w:val="24"/>
        </w:rPr>
      </w:pPr>
    </w:p>
    <w:p w14:paraId="627E525F" w14:textId="0A5BBA75" w:rsidR="008F63AA" w:rsidRPr="000A69AB" w:rsidRDefault="00AB1502">
      <w:pPr>
        <w:ind w:firstLine="720"/>
        <w:rPr>
          <w:rFonts w:ascii="Calibri" w:hAnsi="Calibri" w:cs="Calibri"/>
          <w:b/>
          <w:bCs/>
          <w:sz w:val="24"/>
          <w:szCs w:val="24"/>
        </w:rPr>
      </w:pPr>
      <w:r w:rsidRPr="000A69AB">
        <w:rPr>
          <w:rFonts w:ascii="Calibri" w:hAnsi="Calibri" w:cs="Calibri"/>
          <w:b/>
          <w:bCs/>
          <w:sz w:val="24"/>
          <w:szCs w:val="24"/>
        </w:rPr>
        <w:lastRenderedPageBreak/>
        <w:t>3.5.1 Type I Compensator</w:t>
      </w:r>
    </w:p>
    <w:p w14:paraId="232AFC14" w14:textId="77777777" w:rsidR="008F63AA" w:rsidRPr="000A69AB" w:rsidRDefault="00AB1502">
      <w:pPr>
        <w:spacing w:before="1"/>
        <w:rPr>
          <w:rFonts w:ascii="Calibri" w:hAnsi="Calibri" w:cs="Calibri"/>
          <w:iCs/>
          <w:sz w:val="24"/>
          <w:szCs w:val="24"/>
        </w:rPr>
      </w:pPr>
      <w:r w:rsidRPr="000A69AB">
        <w:rPr>
          <w:rFonts w:ascii="Calibri" w:hAnsi="Calibri" w:cs="Calibri"/>
          <w:iCs/>
          <w:sz w:val="24"/>
          <w:szCs w:val="24"/>
        </w:rPr>
        <w:t>Type I compensator is the simplest form of a compensation network, which is characterized by a single pole. It has a single capacitor in addition to the error amplifier, which can be seen in Figure 8. The approximated frequency response of a Type I compensator can also be seen in Figure 8. Type I compensators are mostly not sufficient for SMPS converters and mostly used in low power regulators.</w:t>
      </w:r>
      <w:r w:rsidRPr="000A69AB">
        <w:rPr>
          <w:rFonts w:ascii="Calibri" w:hAnsi="Calibri" w:cs="Calibri"/>
          <w:iCs/>
          <w:sz w:val="24"/>
          <w:szCs w:val="24"/>
        </w:rPr>
        <w:tab/>
      </w:r>
    </w:p>
    <w:p w14:paraId="43153E84" w14:textId="77777777" w:rsidR="008F63AA" w:rsidRPr="000A69AB" w:rsidRDefault="00AB1502">
      <w:pPr>
        <w:jc w:val="center"/>
        <w:rPr>
          <w:rFonts w:ascii="Calibri" w:eastAsia="SimSun" w:hAnsi="Calibri" w:cs="Calibri"/>
          <w:sz w:val="24"/>
          <w:szCs w:val="24"/>
          <w:lang w:eastAsia="zh-CN"/>
        </w:rPr>
      </w:pPr>
      <w:r w:rsidRPr="000A69AB">
        <w:rPr>
          <w:noProof/>
        </w:rPr>
        <w:drawing>
          <wp:anchor distT="0" distB="0" distL="0" distR="0" simplePos="0" relativeHeight="43" behindDoc="0" locked="0" layoutInCell="1" allowOverlap="1" wp14:anchorId="30D9957C" wp14:editId="26488EEA">
            <wp:simplePos x="0" y="0"/>
            <wp:positionH relativeFrom="column">
              <wp:posOffset>421640</wp:posOffset>
            </wp:positionH>
            <wp:positionV relativeFrom="paragraph">
              <wp:posOffset>103505</wp:posOffset>
            </wp:positionV>
            <wp:extent cx="2212340" cy="1498600"/>
            <wp:effectExtent l="0" t="0" r="0" b="0"/>
            <wp:wrapNone/>
            <wp:docPr id="10" name="Image5"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A diagram of a circuit&#10;&#10;AI-generated content may be incorrect."/>
                    <pic:cNvPicPr>
                      <a:picLocks noChangeAspect="1" noChangeArrowheads="1"/>
                    </pic:cNvPicPr>
                  </pic:nvPicPr>
                  <pic:blipFill>
                    <a:blip r:embed="rId18"/>
                    <a:stretch>
                      <a:fillRect/>
                    </a:stretch>
                  </pic:blipFill>
                  <pic:spPr bwMode="auto">
                    <a:xfrm>
                      <a:off x="0" y="0"/>
                      <a:ext cx="2212340" cy="1498600"/>
                    </a:xfrm>
                    <a:prstGeom prst="rect">
                      <a:avLst/>
                    </a:prstGeom>
                    <a:noFill/>
                  </pic:spPr>
                </pic:pic>
              </a:graphicData>
            </a:graphic>
          </wp:anchor>
        </w:drawing>
      </w:r>
      <w:r w:rsidRPr="000A69AB">
        <w:rPr>
          <w:rFonts w:ascii="Calibri" w:eastAsia="SimSun" w:hAnsi="Calibri" w:cs="Calibri"/>
          <w:sz w:val="24"/>
          <w:szCs w:val="24"/>
          <w:lang w:eastAsia="zh-CN"/>
        </w:rPr>
        <w:t xml:space="preserve">                                                                         </w:t>
      </w:r>
      <w:r w:rsidRPr="000A69AB">
        <w:rPr>
          <w:noProof/>
        </w:rPr>
        <w:drawing>
          <wp:inline distT="0" distB="0" distL="0" distR="0" wp14:anchorId="489F6AD1" wp14:editId="26D1BC87">
            <wp:extent cx="2004695" cy="1693545"/>
            <wp:effectExtent l="0" t="0" r="0" b="0"/>
            <wp:docPr id="11" name="Image6"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descr="A graph of a function&#10;&#10;AI-generated content may be incorrect."/>
                    <pic:cNvPicPr>
                      <a:picLocks noChangeAspect="1" noChangeArrowheads="1"/>
                    </pic:cNvPicPr>
                  </pic:nvPicPr>
                  <pic:blipFill>
                    <a:blip r:embed="rId19"/>
                    <a:stretch>
                      <a:fillRect/>
                    </a:stretch>
                  </pic:blipFill>
                  <pic:spPr bwMode="auto">
                    <a:xfrm>
                      <a:off x="0" y="0"/>
                      <a:ext cx="2004695" cy="1693545"/>
                    </a:xfrm>
                    <a:prstGeom prst="rect">
                      <a:avLst/>
                    </a:prstGeom>
                    <a:noFill/>
                  </pic:spPr>
                </pic:pic>
              </a:graphicData>
            </a:graphic>
          </wp:inline>
        </w:drawing>
      </w:r>
    </w:p>
    <w:p w14:paraId="210C3116" w14:textId="77777777" w:rsidR="008F63AA" w:rsidRPr="000A69AB" w:rsidRDefault="00AB1502">
      <w:pPr>
        <w:spacing w:before="1"/>
        <w:ind w:left="1440" w:firstLine="720"/>
        <w:rPr>
          <w:rFonts w:ascii="Calibri" w:hAnsi="Calibri" w:cs="Calibri"/>
          <w:i/>
          <w:spacing w:val="-6"/>
        </w:rPr>
      </w:pPr>
      <w:r w:rsidRPr="000A69AB">
        <w:rPr>
          <w:rFonts w:ascii="Calibri" w:hAnsi="Calibri" w:cs="Calibri"/>
          <w:i/>
        </w:rPr>
        <w:t>Figure</w:t>
      </w:r>
      <w:r w:rsidRPr="000A69AB">
        <w:rPr>
          <w:rFonts w:ascii="Calibri" w:hAnsi="Calibri" w:cs="Calibri"/>
          <w:i/>
          <w:spacing w:val="-6"/>
        </w:rPr>
        <w:t xml:space="preserve"> 8</w:t>
      </w:r>
      <w:r w:rsidRPr="000A69AB">
        <w:rPr>
          <w:rFonts w:ascii="Calibri" w:hAnsi="Calibri" w:cs="Calibri"/>
          <w:i/>
        </w:rPr>
        <w:t>.</w:t>
      </w:r>
      <w:r w:rsidRPr="000A69AB">
        <w:rPr>
          <w:rFonts w:ascii="Calibri" w:hAnsi="Calibri" w:cs="Calibri"/>
          <w:i/>
          <w:spacing w:val="-6"/>
        </w:rPr>
        <w:t xml:space="preserve"> Type I compensator and frequency response [5]</w:t>
      </w:r>
    </w:p>
    <w:p w14:paraId="6BC3D861" w14:textId="77777777" w:rsidR="008F63AA" w:rsidRPr="000A69AB" w:rsidRDefault="00AB1502">
      <w:pPr>
        <w:ind w:firstLine="720"/>
        <w:rPr>
          <w:rFonts w:ascii="Calibri" w:hAnsi="Calibri" w:cs="Calibri"/>
          <w:b/>
          <w:bCs/>
          <w:sz w:val="24"/>
          <w:szCs w:val="24"/>
        </w:rPr>
      </w:pPr>
      <w:r w:rsidRPr="000A69AB">
        <w:rPr>
          <w:rFonts w:ascii="Calibri" w:hAnsi="Calibri" w:cs="Calibri"/>
          <w:b/>
          <w:bCs/>
          <w:sz w:val="24"/>
          <w:szCs w:val="24"/>
        </w:rPr>
        <w:t>3.5.2 Type II Compensator</w:t>
      </w:r>
    </w:p>
    <w:p w14:paraId="5350F4B4" w14:textId="77777777" w:rsidR="008F63AA" w:rsidRPr="000A69AB" w:rsidRDefault="00AB1502">
      <w:pPr>
        <w:spacing w:before="1"/>
        <w:rPr>
          <w:rFonts w:ascii="Calibri" w:hAnsi="Calibri" w:cs="Calibri"/>
          <w:iCs/>
          <w:spacing w:val="-6"/>
          <w:sz w:val="24"/>
          <w:szCs w:val="24"/>
        </w:rPr>
      </w:pPr>
      <w:r w:rsidRPr="000A69AB">
        <w:rPr>
          <w:rFonts w:ascii="Calibri" w:hAnsi="Calibri" w:cs="Calibri"/>
          <w:iCs/>
          <w:spacing w:val="-6"/>
          <w:sz w:val="24"/>
          <w:szCs w:val="24"/>
        </w:rPr>
        <w:t>A Type II compensator has an RC branch in parallel with the capacitor from the Type I compensator which means that it has one pole and one zero. The added zero allows for the designer to add a flat region around the crossover frequency, adding a phase boost of up to 90 degrees in theory and 45 degrees in practice. A Type II compensator is suited for some simple topologies like a CMC buck converter, while the limited phase boost is usually not sufficient for cases like VMC buck or boost and buck-boost topologies, of which the last two have Right Half Plane Zero’s which cause a significant phase lag. The topology and the approximated frequency response of a Type II compensator can be seen in Figure 9, along with the transfer function.</w:t>
      </w:r>
      <w:r w:rsidRPr="000A69AB">
        <w:t xml:space="preserve"> </w:t>
      </w:r>
    </w:p>
    <w:p w14:paraId="63C873C8" w14:textId="77777777" w:rsidR="008F63AA" w:rsidRPr="000A69AB" w:rsidRDefault="00AB1502">
      <w:pPr>
        <w:spacing w:before="1"/>
        <w:jc w:val="right"/>
        <w:rPr>
          <w:rFonts w:ascii="Calibri" w:hAnsi="Calibri" w:cs="Calibri"/>
          <w:iCs/>
          <w:spacing w:val="-6"/>
          <w:sz w:val="24"/>
          <w:szCs w:val="24"/>
        </w:rPr>
      </w:pPr>
      <w:r w:rsidRPr="000A69AB">
        <w:rPr>
          <w:noProof/>
        </w:rPr>
        <w:drawing>
          <wp:anchor distT="0" distB="0" distL="0" distR="0" simplePos="0" relativeHeight="44" behindDoc="0" locked="0" layoutInCell="1" allowOverlap="1" wp14:anchorId="573A5066" wp14:editId="732B2C39">
            <wp:simplePos x="0" y="0"/>
            <wp:positionH relativeFrom="column">
              <wp:posOffset>0</wp:posOffset>
            </wp:positionH>
            <wp:positionV relativeFrom="paragraph">
              <wp:posOffset>48895</wp:posOffset>
            </wp:positionV>
            <wp:extent cx="2946400" cy="1941195"/>
            <wp:effectExtent l="0" t="0" r="0" b="0"/>
            <wp:wrapNone/>
            <wp:docPr id="12" name="Image7"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 descr="A diagram of a circuit&#10;&#10;AI-generated content may be incorrect."/>
                    <pic:cNvPicPr>
                      <a:picLocks noChangeAspect="1" noChangeArrowheads="1"/>
                    </pic:cNvPicPr>
                  </pic:nvPicPr>
                  <pic:blipFill>
                    <a:blip r:embed="rId20"/>
                    <a:stretch>
                      <a:fillRect/>
                    </a:stretch>
                  </pic:blipFill>
                  <pic:spPr bwMode="auto">
                    <a:xfrm>
                      <a:off x="0" y="0"/>
                      <a:ext cx="2946400" cy="1941195"/>
                    </a:xfrm>
                    <a:prstGeom prst="rect">
                      <a:avLst/>
                    </a:prstGeom>
                    <a:noFill/>
                  </pic:spPr>
                </pic:pic>
              </a:graphicData>
            </a:graphic>
          </wp:anchor>
        </w:drawing>
      </w:r>
      <w:r w:rsidRPr="000A69AB">
        <w:rPr>
          <w:noProof/>
        </w:rPr>
        <w:drawing>
          <wp:inline distT="0" distB="0" distL="0" distR="0" wp14:anchorId="5A4C785F" wp14:editId="42B2C37B">
            <wp:extent cx="2428875" cy="2006600"/>
            <wp:effectExtent l="0" t="0" r="0" b="0"/>
            <wp:docPr id="13" name="Picture 12" descr="A graph of a frequen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graph of a frequency&#10;&#10;AI-generated content may be incorrect."/>
                    <pic:cNvPicPr>
                      <a:picLocks noChangeAspect="1" noChangeArrowheads="1"/>
                    </pic:cNvPicPr>
                  </pic:nvPicPr>
                  <pic:blipFill>
                    <a:blip r:embed="rId21"/>
                    <a:stretch>
                      <a:fillRect/>
                    </a:stretch>
                  </pic:blipFill>
                  <pic:spPr bwMode="auto">
                    <a:xfrm>
                      <a:off x="0" y="0"/>
                      <a:ext cx="2428875" cy="2006600"/>
                    </a:xfrm>
                    <a:prstGeom prst="rect">
                      <a:avLst/>
                    </a:prstGeom>
                    <a:noFill/>
                  </pic:spPr>
                </pic:pic>
              </a:graphicData>
            </a:graphic>
          </wp:inline>
        </w:drawing>
      </w:r>
    </w:p>
    <w:p w14:paraId="1C0EAA0F" w14:textId="77777777" w:rsidR="008F63AA" w:rsidRPr="000A69AB" w:rsidRDefault="00AB1502">
      <w:pPr>
        <w:jc w:val="center"/>
        <w:rPr>
          <w:rFonts w:ascii="Calibri" w:hAnsi="Calibri" w:cs="Calibri"/>
        </w:rPr>
      </w:pPr>
      <w:r w:rsidRPr="000A69AB">
        <w:rPr>
          <w:noProof/>
        </w:rPr>
        <w:lastRenderedPageBreak/>
        <w:drawing>
          <wp:inline distT="0" distB="0" distL="0" distR="0" wp14:anchorId="5F021FE5" wp14:editId="6F8E88B4">
            <wp:extent cx="3613150" cy="1092200"/>
            <wp:effectExtent l="0" t="0" r="0" b="0"/>
            <wp:docPr id="14" name="Picture 7" descr="A mathematical equation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descr="A mathematical equation with numbers and symbols&#10;&#10;AI-generated content may be incorrect."/>
                    <pic:cNvPicPr>
                      <a:picLocks noChangeAspect="1" noChangeArrowheads="1"/>
                    </pic:cNvPicPr>
                  </pic:nvPicPr>
                  <pic:blipFill>
                    <a:blip r:embed="rId22"/>
                    <a:stretch>
                      <a:fillRect/>
                    </a:stretch>
                  </pic:blipFill>
                  <pic:spPr bwMode="auto">
                    <a:xfrm>
                      <a:off x="0" y="0"/>
                      <a:ext cx="3613150" cy="1092200"/>
                    </a:xfrm>
                    <a:prstGeom prst="rect">
                      <a:avLst/>
                    </a:prstGeom>
                    <a:noFill/>
                  </pic:spPr>
                </pic:pic>
              </a:graphicData>
            </a:graphic>
          </wp:inline>
        </w:drawing>
      </w:r>
    </w:p>
    <w:p w14:paraId="799EB239" w14:textId="77777777" w:rsidR="008F63AA" w:rsidRPr="000A69AB" w:rsidRDefault="00AB1502">
      <w:pPr>
        <w:jc w:val="center"/>
        <w:rPr>
          <w:rFonts w:ascii="Calibri" w:hAnsi="Calibri" w:cs="Calibri"/>
          <w:i/>
          <w:spacing w:val="-6"/>
        </w:rPr>
      </w:pPr>
      <w:r w:rsidRPr="000A69AB">
        <w:rPr>
          <w:rFonts w:ascii="Calibri" w:hAnsi="Calibri" w:cs="Calibri"/>
          <w:i/>
        </w:rPr>
        <w:t>Figure</w:t>
      </w:r>
      <w:r w:rsidRPr="000A69AB">
        <w:rPr>
          <w:rFonts w:ascii="Calibri" w:hAnsi="Calibri" w:cs="Calibri"/>
          <w:i/>
          <w:spacing w:val="-6"/>
        </w:rPr>
        <w:t xml:space="preserve"> 9</w:t>
      </w:r>
      <w:r w:rsidRPr="000A69AB">
        <w:rPr>
          <w:rFonts w:ascii="Calibri" w:hAnsi="Calibri" w:cs="Calibri"/>
          <w:i/>
        </w:rPr>
        <w:t>.</w:t>
      </w:r>
      <w:r w:rsidRPr="000A69AB">
        <w:rPr>
          <w:rFonts w:ascii="Calibri" w:hAnsi="Calibri" w:cs="Calibri"/>
          <w:i/>
          <w:spacing w:val="-6"/>
        </w:rPr>
        <w:t xml:space="preserve"> Type II compensator, frequency response and transfer function [5]</w:t>
      </w:r>
    </w:p>
    <w:p w14:paraId="58283E6D" w14:textId="77777777" w:rsidR="008F63AA" w:rsidRPr="000A69AB" w:rsidRDefault="00AB1502">
      <w:pPr>
        <w:ind w:firstLine="720"/>
        <w:rPr>
          <w:rFonts w:ascii="Calibri" w:hAnsi="Calibri" w:cs="Calibri"/>
          <w:b/>
          <w:bCs/>
          <w:sz w:val="24"/>
          <w:szCs w:val="24"/>
        </w:rPr>
      </w:pPr>
      <w:r w:rsidRPr="000A69AB">
        <w:rPr>
          <w:rFonts w:ascii="Calibri" w:hAnsi="Calibri" w:cs="Calibri"/>
          <w:b/>
          <w:bCs/>
          <w:sz w:val="24"/>
          <w:szCs w:val="24"/>
        </w:rPr>
        <w:t>3.5.3 Type III Compensator</w:t>
      </w:r>
    </w:p>
    <w:p w14:paraId="1AEFB00B" w14:textId="77777777" w:rsidR="008F63AA" w:rsidRPr="000A69AB" w:rsidRDefault="00AB1502">
      <w:r w:rsidRPr="000A69AB">
        <w:rPr>
          <w:rFonts w:ascii="Calibri" w:hAnsi="Calibri" w:cs="Calibri"/>
          <w:sz w:val="24"/>
          <w:szCs w:val="24"/>
        </w:rPr>
        <w:t xml:space="preserve">A Type III compensator has an extra C (or RC) branch in addition to the topology in Type II. This means that the designer has another pole zero pair in their hands, allowing them to have much better control over the frequency response. With a Type III compensator, 180 degrees in theory and 60-90 degrees of practical phase boost can be achieved. This additional phase boost is extremely helpful and often necessary when using a more advanced topology like a VMC buck or a boost/buck-boost converter which has more phase lag than a CMC buck. Since we have designed a VMC buck, Type III compensator is utilized in our project as well. The topology and frequency response, as well as the transfer function of a Type III compensator can be seen in Figure 10. </w:t>
      </w:r>
      <w:r w:rsidRPr="000A69AB">
        <w:rPr>
          <w:rFonts w:ascii="Calibri" w:hAnsi="Calibri" w:cs="Calibri"/>
          <w:sz w:val="24"/>
          <w:szCs w:val="24"/>
        </w:rPr>
        <w:tab/>
      </w:r>
      <w:r w:rsidRPr="000A69AB">
        <w:rPr>
          <w:rFonts w:ascii="Calibri" w:hAnsi="Calibri" w:cs="Calibri"/>
          <w:sz w:val="24"/>
          <w:szCs w:val="24"/>
        </w:rPr>
        <w:tab/>
      </w:r>
      <w:r w:rsidRPr="000A69AB">
        <w:rPr>
          <w:rFonts w:ascii="Calibri" w:hAnsi="Calibri" w:cs="Calibri"/>
          <w:sz w:val="24"/>
          <w:szCs w:val="24"/>
        </w:rPr>
        <w:tab/>
        <w:t xml:space="preserve">              </w:t>
      </w:r>
      <w:r w:rsidRPr="000A69AB">
        <w:rPr>
          <w:rFonts w:ascii="Calibri" w:hAnsi="Calibri" w:cs="Calibri"/>
        </w:rPr>
        <w:tab/>
      </w:r>
      <w:r w:rsidRPr="000A69AB">
        <w:rPr>
          <w:noProof/>
        </w:rPr>
        <w:drawing>
          <wp:inline distT="0" distB="0" distL="0" distR="0" wp14:anchorId="4A1F4C8A" wp14:editId="2DC81A62">
            <wp:extent cx="2333625" cy="1652270"/>
            <wp:effectExtent l="0" t="0" r="0" b="0"/>
            <wp:docPr id="15" name="Image8"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 descr="A diagram of a circuit&#10;&#10;AI-generated content may be incorrect."/>
                    <pic:cNvPicPr>
                      <a:picLocks noChangeAspect="1" noChangeArrowheads="1"/>
                    </pic:cNvPicPr>
                  </pic:nvPicPr>
                  <pic:blipFill>
                    <a:blip r:embed="rId23"/>
                    <a:stretch>
                      <a:fillRect/>
                    </a:stretch>
                  </pic:blipFill>
                  <pic:spPr bwMode="auto">
                    <a:xfrm>
                      <a:off x="0" y="0"/>
                      <a:ext cx="2333625" cy="1652270"/>
                    </a:xfrm>
                    <a:prstGeom prst="rect">
                      <a:avLst/>
                    </a:prstGeom>
                    <a:noFill/>
                  </pic:spPr>
                </pic:pic>
              </a:graphicData>
            </a:graphic>
          </wp:inline>
        </w:drawing>
      </w:r>
      <w:r w:rsidRPr="000A69AB">
        <w:t xml:space="preserve"> </w:t>
      </w:r>
      <w:r w:rsidRPr="000A69AB">
        <w:rPr>
          <w:noProof/>
        </w:rPr>
        <w:drawing>
          <wp:inline distT="0" distB="0" distL="0" distR="0" wp14:anchorId="70A8E9AE" wp14:editId="1B19AE60">
            <wp:extent cx="1956435" cy="1666875"/>
            <wp:effectExtent l="0" t="0" r="0" b="0"/>
            <wp:docPr id="16" name="Content Placeholder 4" descr="A graph of a frequen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ent Placeholder 4" descr="A graph of a frequency&#10;&#10;AI-generated content may be incorrect."/>
                    <pic:cNvPicPr>
                      <a:picLocks noChangeAspect="1" noChangeArrowheads="1"/>
                    </pic:cNvPicPr>
                  </pic:nvPicPr>
                  <pic:blipFill>
                    <a:blip r:embed="rId24"/>
                    <a:stretch>
                      <a:fillRect/>
                    </a:stretch>
                  </pic:blipFill>
                  <pic:spPr bwMode="auto">
                    <a:xfrm>
                      <a:off x="0" y="0"/>
                      <a:ext cx="1956435" cy="1666875"/>
                    </a:xfrm>
                    <a:prstGeom prst="rect">
                      <a:avLst/>
                    </a:prstGeom>
                    <a:noFill/>
                  </pic:spPr>
                </pic:pic>
              </a:graphicData>
            </a:graphic>
          </wp:inline>
        </w:drawing>
      </w:r>
    </w:p>
    <w:p w14:paraId="784164AB" w14:textId="77777777" w:rsidR="008F63AA" w:rsidRPr="000A69AB" w:rsidRDefault="00AB1502">
      <w:pPr>
        <w:jc w:val="center"/>
        <w:rPr>
          <w:rFonts w:ascii="Calibri" w:hAnsi="Calibri" w:cs="Calibri"/>
          <w:sz w:val="24"/>
          <w:szCs w:val="24"/>
        </w:rPr>
      </w:pPr>
      <w:r w:rsidRPr="000A69AB">
        <w:rPr>
          <w:noProof/>
        </w:rPr>
        <w:drawing>
          <wp:inline distT="0" distB="0" distL="0" distR="0" wp14:anchorId="43435D96" wp14:editId="0A6A0CA0">
            <wp:extent cx="4067175" cy="894715"/>
            <wp:effectExtent l="0" t="0" r="0" b="0"/>
            <wp:docPr id="17" name="Picture 11" descr="A mathematical equation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1" descr="A mathematical equation with numbers and symbols&#10;&#10;AI-generated content may be incorrect."/>
                    <pic:cNvPicPr>
                      <a:picLocks noChangeAspect="1" noChangeArrowheads="1"/>
                    </pic:cNvPicPr>
                  </pic:nvPicPr>
                  <pic:blipFill>
                    <a:blip r:embed="rId25"/>
                    <a:stretch>
                      <a:fillRect/>
                    </a:stretch>
                  </pic:blipFill>
                  <pic:spPr bwMode="auto">
                    <a:xfrm>
                      <a:off x="0" y="0"/>
                      <a:ext cx="4067175" cy="894715"/>
                    </a:xfrm>
                    <a:prstGeom prst="rect">
                      <a:avLst/>
                    </a:prstGeom>
                    <a:noFill/>
                  </pic:spPr>
                </pic:pic>
              </a:graphicData>
            </a:graphic>
          </wp:inline>
        </w:drawing>
      </w:r>
    </w:p>
    <w:p w14:paraId="7FBFE9AE" w14:textId="77777777" w:rsidR="008F63AA" w:rsidRPr="000A69AB" w:rsidRDefault="00AB1502">
      <w:pPr>
        <w:jc w:val="center"/>
        <w:rPr>
          <w:rFonts w:ascii="Calibri" w:hAnsi="Calibri" w:cs="Calibri"/>
          <w:i/>
          <w:spacing w:val="-6"/>
        </w:rPr>
      </w:pPr>
      <w:r w:rsidRPr="000A69AB">
        <w:rPr>
          <w:rFonts w:ascii="Calibri" w:hAnsi="Calibri" w:cs="Calibri"/>
          <w:i/>
        </w:rPr>
        <w:t>Figure</w:t>
      </w:r>
      <w:r w:rsidRPr="000A69AB">
        <w:rPr>
          <w:rFonts w:ascii="Calibri" w:hAnsi="Calibri" w:cs="Calibri"/>
          <w:i/>
          <w:spacing w:val="-6"/>
        </w:rPr>
        <w:t xml:space="preserve"> 10</w:t>
      </w:r>
      <w:r w:rsidRPr="000A69AB">
        <w:rPr>
          <w:rFonts w:ascii="Calibri" w:hAnsi="Calibri" w:cs="Calibri"/>
          <w:i/>
        </w:rPr>
        <w:t>.</w:t>
      </w:r>
      <w:r w:rsidRPr="000A69AB">
        <w:rPr>
          <w:rFonts w:ascii="Calibri" w:hAnsi="Calibri" w:cs="Calibri"/>
          <w:i/>
          <w:spacing w:val="-6"/>
        </w:rPr>
        <w:t xml:space="preserve"> Type III compensator, frequency response and transfer function [5]</w:t>
      </w:r>
    </w:p>
    <w:p w14:paraId="0074B845" w14:textId="77777777" w:rsidR="008F63AA" w:rsidRPr="000A69AB" w:rsidRDefault="008F63AA">
      <w:pPr>
        <w:ind w:firstLine="720"/>
        <w:rPr>
          <w:rFonts w:ascii="Calibri" w:hAnsi="Calibri" w:cs="Calibri"/>
          <w:b/>
          <w:bCs/>
          <w:sz w:val="24"/>
          <w:szCs w:val="24"/>
        </w:rPr>
      </w:pPr>
    </w:p>
    <w:p w14:paraId="18CDCC84" w14:textId="77777777" w:rsidR="008F63AA" w:rsidRPr="000A69AB" w:rsidRDefault="008F63AA">
      <w:pPr>
        <w:ind w:firstLine="720"/>
        <w:rPr>
          <w:rFonts w:ascii="Calibri" w:hAnsi="Calibri" w:cs="Calibri"/>
          <w:b/>
          <w:bCs/>
          <w:sz w:val="24"/>
          <w:szCs w:val="24"/>
        </w:rPr>
      </w:pPr>
    </w:p>
    <w:p w14:paraId="2A2BA631" w14:textId="77777777" w:rsidR="008F63AA" w:rsidRPr="000A69AB" w:rsidRDefault="008F63AA">
      <w:pPr>
        <w:ind w:firstLine="720"/>
        <w:rPr>
          <w:rFonts w:ascii="Calibri" w:hAnsi="Calibri" w:cs="Calibri"/>
          <w:b/>
          <w:bCs/>
          <w:sz w:val="24"/>
          <w:szCs w:val="24"/>
        </w:rPr>
      </w:pPr>
    </w:p>
    <w:p w14:paraId="67937AA8" w14:textId="77777777" w:rsidR="008F63AA" w:rsidRPr="000A69AB" w:rsidRDefault="00AB1502">
      <w:pPr>
        <w:ind w:firstLine="720"/>
        <w:rPr>
          <w:rFonts w:ascii="Calibri" w:hAnsi="Calibri" w:cs="Calibri"/>
          <w:b/>
          <w:bCs/>
          <w:sz w:val="24"/>
          <w:szCs w:val="24"/>
        </w:rPr>
      </w:pPr>
      <w:r w:rsidRPr="000A69AB">
        <w:rPr>
          <w:rFonts w:ascii="Calibri" w:hAnsi="Calibri" w:cs="Calibri"/>
          <w:b/>
          <w:bCs/>
          <w:sz w:val="24"/>
          <w:szCs w:val="24"/>
        </w:rPr>
        <w:lastRenderedPageBreak/>
        <w:t>3.5.4 Comparison Table</w:t>
      </w:r>
    </w:p>
    <w:p w14:paraId="1FD560DA" w14:textId="77777777" w:rsidR="008F63AA" w:rsidRPr="000A69AB" w:rsidRDefault="00AB1502">
      <w:pPr>
        <w:ind w:firstLine="720"/>
        <w:jc w:val="center"/>
        <w:rPr>
          <w:rFonts w:ascii="Calibri" w:hAnsi="Calibri" w:cs="Calibri"/>
          <w:i/>
          <w:iCs/>
        </w:rPr>
      </w:pPr>
      <w:r w:rsidRPr="000A69AB">
        <w:rPr>
          <w:rFonts w:ascii="Calibri" w:hAnsi="Calibri" w:cs="Calibri"/>
          <w:i/>
          <w:iCs/>
        </w:rPr>
        <w:t>Table 2. Type I, Type II, Type III Compensators</w:t>
      </w:r>
    </w:p>
    <w:tbl>
      <w:tblPr>
        <w:tblStyle w:val="GridTable4-Accent6"/>
        <w:tblW w:w="8856" w:type="dxa"/>
        <w:tblLayout w:type="fixed"/>
        <w:tblLook w:val="04A0" w:firstRow="1" w:lastRow="0" w:firstColumn="1" w:lastColumn="0" w:noHBand="0" w:noVBand="1"/>
      </w:tblPr>
      <w:tblGrid>
        <w:gridCol w:w="1951"/>
        <w:gridCol w:w="2289"/>
        <w:gridCol w:w="2247"/>
        <w:gridCol w:w="2369"/>
      </w:tblGrid>
      <w:tr w:rsidR="008F63AA" w:rsidRPr="000A69AB" w14:paraId="24EF694F" w14:textId="77777777" w:rsidTr="008F6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0" w:type="dxa"/>
            <w:tcBorders>
              <w:top w:val="single" w:sz="4" w:space="0" w:color="F79646"/>
              <w:left w:val="single" w:sz="4" w:space="0" w:color="F79646"/>
              <w:bottom w:val="single" w:sz="4" w:space="0" w:color="F79646"/>
              <w:right w:val="single" w:sz="4" w:space="0" w:color="F79646"/>
            </w:tcBorders>
          </w:tcPr>
          <w:p w14:paraId="57F156DF" w14:textId="77777777" w:rsidR="008F63AA" w:rsidRPr="000A69AB" w:rsidRDefault="00AB1502">
            <w:pPr>
              <w:rPr>
                <w:rFonts w:ascii="Calibri" w:hAnsi="Calibri" w:cs="Calibri"/>
                <w:sz w:val="24"/>
                <w:szCs w:val="24"/>
              </w:rPr>
            </w:pPr>
            <w:r w:rsidRPr="000A69AB">
              <w:rPr>
                <w:rFonts w:ascii="Calibri" w:eastAsia="MS Mincho" w:hAnsi="Calibri" w:cs="Calibri"/>
                <w:sz w:val="24"/>
                <w:szCs w:val="24"/>
              </w:rPr>
              <w:t>Feature</w:t>
            </w:r>
          </w:p>
        </w:tc>
        <w:tc>
          <w:tcPr>
            <w:tcW w:w="2289" w:type="dxa"/>
            <w:tcBorders>
              <w:top w:val="single" w:sz="4" w:space="0" w:color="F79646"/>
              <w:left w:val="single" w:sz="4" w:space="0" w:color="F79646"/>
              <w:bottom w:val="single" w:sz="4" w:space="0" w:color="F79646"/>
              <w:right w:val="single" w:sz="4" w:space="0" w:color="F79646"/>
            </w:tcBorders>
          </w:tcPr>
          <w:p w14:paraId="609E9462" w14:textId="77777777" w:rsidR="008F63AA" w:rsidRPr="000A69AB" w:rsidRDefault="00AB1502">
            <w:pPr>
              <w:cnfStyle w:val="100000000000" w:firstRow="1" w:lastRow="0" w:firstColumn="0" w:lastColumn="0" w:oddVBand="0" w:evenVBand="0" w:oddHBand="0" w:evenHBand="0" w:firstRowFirstColumn="0" w:firstRowLastColumn="0" w:lastRowFirstColumn="0" w:lastRowLastColumn="0"/>
              <w:rPr>
                <w:rFonts w:ascii="Calibri" w:hAnsi="Calibri" w:cs="Calibri"/>
                <w:sz w:val="24"/>
                <w:szCs w:val="24"/>
              </w:rPr>
            </w:pPr>
            <w:r w:rsidRPr="000A69AB">
              <w:rPr>
                <w:rFonts w:ascii="Calibri" w:eastAsia="MS Mincho" w:hAnsi="Calibri" w:cs="Calibri"/>
                <w:sz w:val="24"/>
                <w:szCs w:val="24"/>
              </w:rPr>
              <w:t>Type 1 Compensator</w:t>
            </w:r>
          </w:p>
        </w:tc>
        <w:tc>
          <w:tcPr>
            <w:tcW w:w="2247" w:type="dxa"/>
            <w:tcBorders>
              <w:top w:val="single" w:sz="4" w:space="0" w:color="F79646"/>
              <w:left w:val="single" w:sz="4" w:space="0" w:color="F79646"/>
              <w:bottom w:val="single" w:sz="4" w:space="0" w:color="F79646"/>
              <w:right w:val="single" w:sz="4" w:space="0" w:color="F79646"/>
            </w:tcBorders>
          </w:tcPr>
          <w:p w14:paraId="3EAF589B" w14:textId="77777777" w:rsidR="008F63AA" w:rsidRPr="000A69AB" w:rsidRDefault="00AB1502">
            <w:pPr>
              <w:cnfStyle w:val="100000000000" w:firstRow="1" w:lastRow="0" w:firstColumn="0" w:lastColumn="0" w:oddVBand="0" w:evenVBand="0" w:oddHBand="0" w:evenHBand="0" w:firstRowFirstColumn="0" w:firstRowLastColumn="0" w:lastRowFirstColumn="0" w:lastRowLastColumn="0"/>
              <w:rPr>
                <w:rFonts w:ascii="Calibri" w:hAnsi="Calibri" w:cs="Calibri"/>
                <w:sz w:val="24"/>
                <w:szCs w:val="24"/>
              </w:rPr>
            </w:pPr>
            <w:r w:rsidRPr="000A69AB">
              <w:rPr>
                <w:rFonts w:ascii="Calibri" w:eastAsia="MS Mincho" w:hAnsi="Calibri" w:cs="Calibri"/>
                <w:sz w:val="24"/>
                <w:szCs w:val="24"/>
              </w:rPr>
              <w:t>Type 2 Compensator</w:t>
            </w:r>
          </w:p>
        </w:tc>
        <w:tc>
          <w:tcPr>
            <w:tcW w:w="2369" w:type="dxa"/>
            <w:tcBorders>
              <w:top w:val="single" w:sz="4" w:space="0" w:color="F79646"/>
              <w:left w:val="single" w:sz="4" w:space="0" w:color="F79646"/>
              <w:bottom w:val="single" w:sz="4" w:space="0" w:color="F79646"/>
              <w:right w:val="single" w:sz="4" w:space="0" w:color="F79646"/>
            </w:tcBorders>
          </w:tcPr>
          <w:p w14:paraId="67E70673" w14:textId="77777777" w:rsidR="008F63AA" w:rsidRPr="000A69AB" w:rsidRDefault="00AB1502">
            <w:pPr>
              <w:cnfStyle w:val="100000000000" w:firstRow="1" w:lastRow="0" w:firstColumn="0" w:lastColumn="0" w:oddVBand="0" w:evenVBand="0" w:oddHBand="0" w:evenHBand="0" w:firstRowFirstColumn="0" w:firstRowLastColumn="0" w:lastRowFirstColumn="0" w:lastRowLastColumn="0"/>
              <w:rPr>
                <w:rFonts w:ascii="Calibri" w:hAnsi="Calibri" w:cs="Calibri"/>
                <w:sz w:val="24"/>
                <w:szCs w:val="24"/>
              </w:rPr>
            </w:pPr>
            <w:r w:rsidRPr="000A69AB">
              <w:rPr>
                <w:rFonts w:ascii="Calibri" w:eastAsia="MS Mincho" w:hAnsi="Calibri" w:cs="Calibri"/>
                <w:sz w:val="24"/>
                <w:szCs w:val="24"/>
              </w:rPr>
              <w:t>Type 3 Compensator</w:t>
            </w:r>
          </w:p>
        </w:tc>
      </w:tr>
      <w:tr w:rsidR="008F63AA" w:rsidRPr="000A69AB" w14:paraId="18D70C38" w14:textId="77777777" w:rsidTr="008F6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0" w:type="dxa"/>
          </w:tcPr>
          <w:p w14:paraId="0FA7B506" w14:textId="77777777" w:rsidR="008F63AA" w:rsidRPr="000A69AB" w:rsidRDefault="00AB1502">
            <w:pPr>
              <w:rPr>
                <w:rFonts w:ascii="Calibri" w:hAnsi="Calibri" w:cs="Calibri"/>
                <w:sz w:val="24"/>
                <w:szCs w:val="24"/>
              </w:rPr>
            </w:pPr>
            <w:r w:rsidRPr="000A69AB">
              <w:rPr>
                <w:rFonts w:ascii="Calibri" w:eastAsia="MS Mincho" w:hAnsi="Calibri" w:cs="Calibri"/>
                <w:sz w:val="24"/>
                <w:szCs w:val="24"/>
              </w:rPr>
              <w:t>Main Purpose</w:t>
            </w:r>
          </w:p>
        </w:tc>
        <w:tc>
          <w:tcPr>
            <w:tcW w:w="2289" w:type="dxa"/>
          </w:tcPr>
          <w:p w14:paraId="2FD858EF" w14:textId="77777777" w:rsidR="008F63AA" w:rsidRPr="000A69AB" w:rsidRDefault="00AB1502">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0A69AB">
              <w:rPr>
                <w:rFonts w:ascii="Calibri" w:eastAsia="MS Mincho" w:hAnsi="Calibri" w:cs="Calibri"/>
                <w:sz w:val="24"/>
                <w:szCs w:val="24"/>
              </w:rPr>
              <w:t>Contains 1 pole</w:t>
            </w:r>
          </w:p>
        </w:tc>
        <w:tc>
          <w:tcPr>
            <w:tcW w:w="2247" w:type="dxa"/>
          </w:tcPr>
          <w:p w14:paraId="19D893AE" w14:textId="77777777" w:rsidR="008F63AA" w:rsidRPr="000A69AB" w:rsidRDefault="00AB1502">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0A69AB">
              <w:rPr>
                <w:rFonts w:ascii="Calibri" w:eastAsia="MS Mincho" w:hAnsi="Calibri" w:cs="Calibri"/>
                <w:sz w:val="24"/>
                <w:szCs w:val="24"/>
              </w:rPr>
              <w:t>Contains 1 pole and 1 zero</w:t>
            </w:r>
          </w:p>
        </w:tc>
        <w:tc>
          <w:tcPr>
            <w:tcW w:w="2369" w:type="dxa"/>
          </w:tcPr>
          <w:p w14:paraId="24A63F4C" w14:textId="77777777" w:rsidR="008F63AA" w:rsidRPr="000A69AB" w:rsidRDefault="00AB1502">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0A69AB">
              <w:rPr>
                <w:rFonts w:ascii="Calibri" w:eastAsia="MS Mincho" w:hAnsi="Calibri" w:cs="Calibri"/>
                <w:sz w:val="24"/>
                <w:szCs w:val="24"/>
              </w:rPr>
              <w:t>Contains 2 zeros and 2 poles</w:t>
            </w:r>
          </w:p>
        </w:tc>
      </w:tr>
      <w:tr w:rsidR="008F63AA" w:rsidRPr="000A69AB" w14:paraId="3DA8E2BB" w14:textId="77777777" w:rsidTr="008F63AA">
        <w:trPr>
          <w:trHeight w:val="1333"/>
        </w:trPr>
        <w:tc>
          <w:tcPr>
            <w:cnfStyle w:val="001000000000" w:firstRow="0" w:lastRow="0" w:firstColumn="1" w:lastColumn="0" w:oddVBand="0" w:evenVBand="0" w:oddHBand="0" w:evenHBand="0" w:firstRowFirstColumn="0" w:firstRowLastColumn="0" w:lastRowFirstColumn="0" w:lastRowLastColumn="0"/>
            <w:tcW w:w="1950" w:type="dxa"/>
          </w:tcPr>
          <w:p w14:paraId="0CFC905F" w14:textId="77777777" w:rsidR="008F63AA" w:rsidRPr="000A69AB" w:rsidRDefault="00AB1502">
            <w:pPr>
              <w:rPr>
                <w:rFonts w:ascii="Calibri" w:hAnsi="Calibri" w:cs="Calibri"/>
                <w:sz w:val="24"/>
                <w:szCs w:val="24"/>
              </w:rPr>
            </w:pPr>
            <w:r w:rsidRPr="000A69AB">
              <w:rPr>
                <w:rFonts w:ascii="Calibri" w:eastAsia="MS Mincho" w:hAnsi="Calibri" w:cs="Calibri"/>
                <w:sz w:val="24"/>
                <w:szCs w:val="24"/>
              </w:rPr>
              <w:t>Frequency Response</w:t>
            </w:r>
          </w:p>
        </w:tc>
        <w:tc>
          <w:tcPr>
            <w:tcW w:w="2289" w:type="dxa"/>
          </w:tcPr>
          <w:p w14:paraId="503B3FB0" w14:textId="77777777" w:rsidR="008F63AA" w:rsidRPr="000A69AB" w:rsidRDefault="00AB1502">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0A69AB">
              <w:rPr>
                <w:rFonts w:ascii="Calibri" w:eastAsia="MS Mincho" w:hAnsi="Calibri" w:cs="Calibri"/>
                <w:sz w:val="24"/>
                <w:szCs w:val="24"/>
              </w:rPr>
              <w:t>Provides DC gain only, no mid-frequency phase boost</w:t>
            </w:r>
          </w:p>
        </w:tc>
        <w:tc>
          <w:tcPr>
            <w:tcW w:w="2247" w:type="dxa"/>
          </w:tcPr>
          <w:p w14:paraId="0C071F1A" w14:textId="77777777" w:rsidR="008F63AA" w:rsidRPr="000A69AB" w:rsidRDefault="00AB1502">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0A69AB">
              <w:rPr>
                <w:rFonts w:ascii="Calibri" w:eastAsia="MS Mincho" w:hAnsi="Calibri" w:cs="Calibri"/>
                <w:sz w:val="24"/>
                <w:szCs w:val="24"/>
              </w:rPr>
              <w:t>Provides phase boost at mid frequencies</w:t>
            </w:r>
          </w:p>
        </w:tc>
        <w:tc>
          <w:tcPr>
            <w:tcW w:w="2369" w:type="dxa"/>
          </w:tcPr>
          <w:p w14:paraId="0840EBF6" w14:textId="77777777" w:rsidR="008F63AA" w:rsidRPr="000A69AB" w:rsidRDefault="00AB1502">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0A69AB">
              <w:rPr>
                <w:rFonts w:ascii="Calibri" w:eastAsia="MS Mincho" w:hAnsi="Calibri" w:cs="Calibri"/>
                <w:sz w:val="24"/>
                <w:szCs w:val="24"/>
              </w:rPr>
              <w:t>Provides higher phase boost</w:t>
            </w:r>
          </w:p>
        </w:tc>
      </w:tr>
      <w:tr w:rsidR="008F63AA" w:rsidRPr="000A69AB" w14:paraId="61CCE358" w14:textId="77777777" w:rsidTr="008F6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0" w:type="dxa"/>
          </w:tcPr>
          <w:p w14:paraId="130EF9C7" w14:textId="77777777" w:rsidR="008F63AA" w:rsidRPr="000A69AB" w:rsidRDefault="00AB1502">
            <w:pPr>
              <w:rPr>
                <w:rFonts w:ascii="Calibri" w:hAnsi="Calibri" w:cs="Calibri"/>
                <w:sz w:val="24"/>
                <w:szCs w:val="24"/>
              </w:rPr>
            </w:pPr>
            <w:r w:rsidRPr="000A69AB">
              <w:rPr>
                <w:rFonts w:ascii="Calibri" w:eastAsia="MS Mincho" w:hAnsi="Calibri" w:cs="Calibri"/>
                <w:sz w:val="24"/>
                <w:szCs w:val="24"/>
              </w:rPr>
              <w:t>Phase Margin</w:t>
            </w:r>
          </w:p>
        </w:tc>
        <w:tc>
          <w:tcPr>
            <w:tcW w:w="2289" w:type="dxa"/>
          </w:tcPr>
          <w:p w14:paraId="4090F29A" w14:textId="77777777" w:rsidR="008F63AA" w:rsidRPr="000A69AB" w:rsidRDefault="00AB1502">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0A69AB">
              <w:rPr>
                <w:rFonts w:ascii="Calibri" w:eastAsia="MS Mincho" w:hAnsi="Calibri" w:cs="Calibri"/>
                <w:sz w:val="24"/>
                <w:szCs w:val="24"/>
              </w:rPr>
              <w:t>Does not improve phase margin</w:t>
            </w:r>
          </w:p>
        </w:tc>
        <w:tc>
          <w:tcPr>
            <w:tcW w:w="2247" w:type="dxa"/>
          </w:tcPr>
          <w:p w14:paraId="13B7D756" w14:textId="77777777" w:rsidR="008F63AA" w:rsidRPr="000A69AB" w:rsidRDefault="00AB1502">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0A69AB">
              <w:rPr>
                <w:rFonts w:ascii="Calibri" w:eastAsia="MS Mincho" w:hAnsi="Calibri" w:cs="Calibri"/>
                <w:sz w:val="24"/>
                <w:szCs w:val="24"/>
              </w:rPr>
              <w:t>Increases phase margin by up to ~45°</w:t>
            </w:r>
          </w:p>
        </w:tc>
        <w:tc>
          <w:tcPr>
            <w:tcW w:w="2369" w:type="dxa"/>
          </w:tcPr>
          <w:p w14:paraId="0ECCCC78" w14:textId="77777777" w:rsidR="008F63AA" w:rsidRPr="000A69AB" w:rsidRDefault="00AB1502">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0A69AB">
              <w:rPr>
                <w:rFonts w:ascii="Calibri" w:eastAsia="MS Mincho" w:hAnsi="Calibri" w:cs="Calibri"/>
                <w:sz w:val="24"/>
                <w:szCs w:val="24"/>
              </w:rPr>
              <w:t>Provides 60° or more phase margin</w:t>
            </w:r>
          </w:p>
        </w:tc>
      </w:tr>
      <w:tr w:rsidR="008F63AA" w:rsidRPr="000A69AB" w14:paraId="06BDDA5C" w14:textId="77777777" w:rsidTr="008F63AA">
        <w:tc>
          <w:tcPr>
            <w:cnfStyle w:val="001000000000" w:firstRow="0" w:lastRow="0" w:firstColumn="1" w:lastColumn="0" w:oddVBand="0" w:evenVBand="0" w:oddHBand="0" w:evenHBand="0" w:firstRowFirstColumn="0" w:firstRowLastColumn="0" w:lastRowFirstColumn="0" w:lastRowLastColumn="0"/>
            <w:tcW w:w="1950" w:type="dxa"/>
          </w:tcPr>
          <w:p w14:paraId="0C3A9950" w14:textId="77777777" w:rsidR="008F63AA" w:rsidRPr="000A69AB" w:rsidRDefault="00AB1502">
            <w:pPr>
              <w:rPr>
                <w:rFonts w:ascii="Calibri" w:hAnsi="Calibri" w:cs="Calibri"/>
                <w:sz w:val="24"/>
                <w:szCs w:val="24"/>
              </w:rPr>
            </w:pPr>
            <w:r w:rsidRPr="000A69AB">
              <w:rPr>
                <w:rFonts w:ascii="Calibri" w:eastAsia="MS Mincho" w:hAnsi="Calibri" w:cs="Calibri"/>
                <w:sz w:val="24"/>
                <w:szCs w:val="24"/>
              </w:rPr>
              <w:t>Complexity</w:t>
            </w:r>
          </w:p>
        </w:tc>
        <w:tc>
          <w:tcPr>
            <w:tcW w:w="2289" w:type="dxa"/>
          </w:tcPr>
          <w:p w14:paraId="3F184C95" w14:textId="77777777" w:rsidR="008F63AA" w:rsidRPr="000A69AB" w:rsidRDefault="00AB1502">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0A69AB">
              <w:rPr>
                <w:rFonts w:ascii="Calibri" w:eastAsia="MS Mincho" w:hAnsi="Calibri" w:cs="Calibri"/>
                <w:sz w:val="24"/>
                <w:szCs w:val="24"/>
              </w:rPr>
              <w:t>Very simple design</w:t>
            </w:r>
          </w:p>
        </w:tc>
        <w:tc>
          <w:tcPr>
            <w:tcW w:w="2247" w:type="dxa"/>
          </w:tcPr>
          <w:p w14:paraId="223EC4A6" w14:textId="77777777" w:rsidR="008F63AA" w:rsidRPr="000A69AB" w:rsidRDefault="00AB1502">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0A69AB">
              <w:rPr>
                <w:rFonts w:ascii="Calibri" w:eastAsia="MS Mincho" w:hAnsi="Calibri" w:cs="Calibri"/>
                <w:sz w:val="24"/>
                <w:szCs w:val="24"/>
              </w:rPr>
              <w:t>Simpler design</w:t>
            </w:r>
          </w:p>
        </w:tc>
        <w:tc>
          <w:tcPr>
            <w:tcW w:w="2369" w:type="dxa"/>
          </w:tcPr>
          <w:p w14:paraId="5D0AE9F2" w14:textId="77777777" w:rsidR="008F63AA" w:rsidRPr="000A69AB" w:rsidRDefault="00AB1502">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0A69AB">
              <w:rPr>
                <w:rFonts w:ascii="Calibri" w:eastAsia="MS Mincho" w:hAnsi="Calibri" w:cs="Calibri"/>
                <w:sz w:val="24"/>
                <w:szCs w:val="24"/>
              </w:rPr>
              <w:t>More complex, more components</w:t>
            </w:r>
          </w:p>
        </w:tc>
      </w:tr>
      <w:tr w:rsidR="008F63AA" w:rsidRPr="000A69AB" w14:paraId="6C143114" w14:textId="77777777" w:rsidTr="008F6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0" w:type="dxa"/>
          </w:tcPr>
          <w:p w14:paraId="3C6EAF0C" w14:textId="77777777" w:rsidR="008F63AA" w:rsidRPr="000A69AB" w:rsidRDefault="00AB1502">
            <w:pPr>
              <w:rPr>
                <w:rFonts w:ascii="Calibri" w:hAnsi="Calibri" w:cs="Calibri"/>
                <w:sz w:val="24"/>
                <w:szCs w:val="24"/>
              </w:rPr>
            </w:pPr>
            <w:r w:rsidRPr="000A69AB">
              <w:rPr>
                <w:rFonts w:ascii="Calibri" w:eastAsia="MS Mincho" w:hAnsi="Calibri" w:cs="Calibri"/>
                <w:sz w:val="24"/>
                <w:szCs w:val="24"/>
              </w:rPr>
              <w:t>Application Area</w:t>
            </w:r>
          </w:p>
        </w:tc>
        <w:tc>
          <w:tcPr>
            <w:tcW w:w="2289" w:type="dxa"/>
          </w:tcPr>
          <w:p w14:paraId="7D3E3EF7" w14:textId="77777777" w:rsidR="008F63AA" w:rsidRPr="000A69AB" w:rsidRDefault="00AB1502">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0A69AB">
              <w:rPr>
                <w:rFonts w:ascii="Calibri" w:eastAsia="MS Mincho" w:hAnsi="Calibri" w:cs="Calibri"/>
                <w:sz w:val="24"/>
                <w:szCs w:val="24"/>
              </w:rPr>
              <w:t>Very low bandwidth applications, constant load, power factor correction</w:t>
            </w:r>
          </w:p>
        </w:tc>
        <w:tc>
          <w:tcPr>
            <w:tcW w:w="2247" w:type="dxa"/>
          </w:tcPr>
          <w:p w14:paraId="5802813D" w14:textId="77777777" w:rsidR="008F63AA" w:rsidRPr="000A69AB" w:rsidRDefault="00AB1502">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0A69AB">
              <w:rPr>
                <w:rFonts w:ascii="Calibri" w:eastAsia="MS Mincho" w:hAnsi="Calibri" w:cs="Calibri"/>
                <w:sz w:val="24"/>
                <w:szCs w:val="24"/>
              </w:rPr>
              <w:t>Simple and moderately complex DC-DC converters (CMC)</w:t>
            </w:r>
          </w:p>
        </w:tc>
        <w:tc>
          <w:tcPr>
            <w:tcW w:w="2369" w:type="dxa"/>
          </w:tcPr>
          <w:p w14:paraId="7324F692" w14:textId="77777777" w:rsidR="008F63AA" w:rsidRPr="000A69AB" w:rsidRDefault="00AB1502">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0A69AB">
              <w:rPr>
                <w:rFonts w:ascii="Calibri" w:eastAsia="MS Mincho" w:hAnsi="Calibri" w:cs="Calibri"/>
                <w:sz w:val="24"/>
                <w:szCs w:val="24"/>
              </w:rPr>
              <w:t>Applications requiring higher bandwidth and phase margin (VMC)</w:t>
            </w:r>
          </w:p>
        </w:tc>
      </w:tr>
      <w:tr w:rsidR="008F63AA" w:rsidRPr="000A69AB" w14:paraId="21BEA307" w14:textId="77777777" w:rsidTr="008F63AA">
        <w:tc>
          <w:tcPr>
            <w:cnfStyle w:val="001000000000" w:firstRow="0" w:lastRow="0" w:firstColumn="1" w:lastColumn="0" w:oddVBand="0" w:evenVBand="0" w:oddHBand="0" w:evenHBand="0" w:firstRowFirstColumn="0" w:firstRowLastColumn="0" w:lastRowFirstColumn="0" w:lastRowLastColumn="0"/>
            <w:tcW w:w="1950" w:type="dxa"/>
          </w:tcPr>
          <w:p w14:paraId="5DABB7C9" w14:textId="77777777" w:rsidR="008F63AA" w:rsidRPr="000A69AB" w:rsidRDefault="00AB1502">
            <w:pPr>
              <w:rPr>
                <w:rFonts w:ascii="Calibri" w:hAnsi="Calibri" w:cs="Calibri"/>
                <w:sz w:val="24"/>
                <w:szCs w:val="24"/>
              </w:rPr>
            </w:pPr>
            <w:r w:rsidRPr="000A69AB">
              <w:rPr>
                <w:rFonts w:ascii="Calibri" w:eastAsia="MS Mincho" w:hAnsi="Calibri" w:cs="Calibri"/>
                <w:sz w:val="24"/>
                <w:szCs w:val="24"/>
              </w:rPr>
              <w:t>Advantages</w:t>
            </w:r>
          </w:p>
        </w:tc>
        <w:tc>
          <w:tcPr>
            <w:tcW w:w="2289" w:type="dxa"/>
          </w:tcPr>
          <w:p w14:paraId="1FB68D09" w14:textId="77777777" w:rsidR="008F63AA" w:rsidRPr="000A69AB" w:rsidRDefault="00AB1502">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0A69AB">
              <w:rPr>
                <w:rFonts w:ascii="Calibri" w:eastAsia="MS Mincho" w:hAnsi="Calibri" w:cs="Calibri"/>
                <w:sz w:val="24"/>
                <w:szCs w:val="24"/>
              </w:rPr>
              <w:t>Easiest design and tuning</w:t>
            </w:r>
          </w:p>
        </w:tc>
        <w:tc>
          <w:tcPr>
            <w:tcW w:w="2247" w:type="dxa"/>
          </w:tcPr>
          <w:p w14:paraId="394D6524" w14:textId="77777777" w:rsidR="008F63AA" w:rsidRPr="000A69AB" w:rsidRDefault="00AB1502">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0A69AB">
              <w:rPr>
                <w:rFonts w:ascii="Calibri" w:eastAsia="MS Mincho" w:hAnsi="Calibri" w:cs="Calibri"/>
                <w:sz w:val="24"/>
                <w:szCs w:val="24"/>
              </w:rPr>
              <w:t>Easier to design and tune</w:t>
            </w:r>
          </w:p>
        </w:tc>
        <w:tc>
          <w:tcPr>
            <w:tcW w:w="2369" w:type="dxa"/>
          </w:tcPr>
          <w:p w14:paraId="692DEBDE" w14:textId="77777777" w:rsidR="008F63AA" w:rsidRPr="000A69AB" w:rsidRDefault="00AB1502">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0A69AB">
              <w:rPr>
                <w:rFonts w:ascii="Calibri" w:eastAsia="MS Mincho" w:hAnsi="Calibri" w:cs="Calibri"/>
                <w:sz w:val="24"/>
                <w:szCs w:val="24"/>
              </w:rPr>
              <w:t>Wider phase margin and improved stability</w:t>
            </w:r>
          </w:p>
        </w:tc>
      </w:tr>
      <w:tr w:rsidR="008F63AA" w:rsidRPr="000A69AB" w14:paraId="36F4DDDB" w14:textId="77777777" w:rsidTr="008F6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0" w:type="dxa"/>
          </w:tcPr>
          <w:p w14:paraId="2981154B" w14:textId="77777777" w:rsidR="008F63AA" w:rsidRPr="000A69AB" w:rsidRDefault="00AB1502">
            <w:pPr>
              <w:rPr>
                <w:rFonts w:ascii="Calibri" w:hAnsi="Calibri" w:cs="Calibri"/>
                <w:sz w:val="24"/>
                <w:szCs w:val="24"/>
              </w:rPr>
            </w:pPr>
            <w:r w:rsidRPr="000A69AB">
              <w:rPr>
                <w:rFonts w:ascii="Calibri" w:eastAsia="MS Mincho" w:hAnsi="Calibri" w:cs="Calibri"/>
                <w:sz w:val="24"/>
                <w:szCs w:val="24"/>
              </w:rPr>
              <w:t>Disadvantages</w:t>
            </w:r>
          </w:p>
        </w:tc>
        <w:tc>
          <w:tcPr>
            <w:tcW w:w="2289" w:type="dxa"/>
          </w:tcPr>
          <w:p w14:paraId="581A983D" w14:textId="77777777" w:rsidR="008F63AA" w:rsidRPr="000A69AB" w:rsidRDefault="00AB1502">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0A69AB">
              <w:rPr>
                <w:rFonts w:ascii="Calibri" w:eastAsia="MS Mincho" w:hAnsi="Calibri" w:cs="Calibri"/>
                <w:sz w:val="24"/>
                <w:szCs w:val="24"/>
              </w:rPr>
              <w:t>Poor high-frequency performance, limited stability improvement</w:t>
            </w:r>
          </w:p>
        </w:tc>
        <w:tc>
          <w:tcPr>
            <w:tcW w:w="2247" w:type="dxa"/>
          </w:tcPr>
          <w:p w14:paraId="0F4F4CA1" w14:textId="77777777" w:rsidR="008F63AA" w:rsidRPr="000A69AB" w:rsidRDefault="00AB1502">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0A69AB">
              <w:rPr>
                <w:rFonts w:ascii="Calibri" w:eastAsia="MS Mincho" w:hAnsi="Calibri" w:cs="Calibri"/>
                <w:sz w:val="24"/>
                <w:szCs w:val="24"/>
              </w:rPr>
              <w:t>Limited phase margin, lower high-frequency performance</w:t>
            </w:r>
          </w:p>
        </w:tc>
        <w:tc>
          <w:tcPr>
            <w:tcW w:w="2369" w:type="dxa"/>
          </w:tcPr>
          <w:p w14:paraId="703B889D" w14:textId="77777777" w:rsidR="008F63AA" w:rsidRPr="000A69AB" w:rsidRDefault="00AB1502">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0A69AB">
              <w:rPr>
                <w:rFonts w:ascii="Calibri" w:eastAsia="MS Mincho" w:hAnsi="Calibri" w:cs="Calibri"/>
                <w:sz w:val="24"/>
                <w:szCs w:val="24"/>
              </w:rPr>
              <w:t>Harder to design and tune, more complex circuit</w:t>
            </w:r>
          </w:p>
        </w:tc>
      </w:tr>
    </w:tbl>
    <w:p w14:paraId="6AEFE6E9" w14:textId="77777777" w:rsidR="008F63AA" w:rsidRPr="000A69AB" w:rsidRDefault="008F63AA">
      <w:pPr>
        <w:ind w:firstLine="720"/>
        <w:rPr>
          <w:rFonts w:ascii="Calibri" w:hAnsi="Calibri" w:cs="Calibri"/>
          <w:sz w:val="24"/>
          <w:szCs w:val="24"/>
        </w:rPr>
      </w:pPr>
    </w:p>
    <w:p w14:paraId="107A5602" w14:textId="77777777" w:rsidR="008F63AA" w:rsidRPr="000A69AB" w:rsidRDefault="00AB1502">
      <w:pPr>
        <w:ind w:firstLine="720"/>
        <w:rPr>
          <w:rFonts w:ascii="Calibri" w:hAnsi="Calibri" w:cs="Calibri"/>
          <w:b/>
          <w:bCs/>
          <w:sz w:val="24"/>
          <w:szCs w:val="24"/>
        </w:rPr>
      </w:pPr>
      <w:r w:rsidRPr="000A69AB">
        <w:rPr>
          <w:rFonts w:ascii="Calibri" w:hAnsi="Calibri" w:cs="Calibri"/>
          <w:b/>
          <w:bCs/>
          <w:sz w:val="24"/>
          <w:szCs w:val="24"/>
        </w:rPr>
        <w:t xml:space="preserve">3.5.5 The </w:t>
      </w:r>
      <w:proofErr w:type="spellStart"/>
      <w:r w:rsidRPr="000A69AB">
        <w:rPr>
          <w:rFonts w:ascii="Calibri" w:hAnsi="Calibri" w:cs="Calibri"/>
          <w:b/>
          <w:bCs/>
          <w:sz w:val="24"/>
          <w:szCs w:val="24"/>
        </w:rPr>
        <w:t>Compansator</w:t>
      </w:r>
      <w:proofErr w:type="spellEnd"/>
      <w:r w:rsidRPr="000A69AB">
        <w:rPr>
          <w:rFonts w:ascii="Calibri" w:hAnsi="Calibri" w:cs="Calibri"/>
          <w:b/>
          <w:bCs/>
          <w:sz w:val="24"/>
          <w:szCs w:val="24"/>
        </w:rPr>
        <w:t xml:space="preserve"> and Final Design</w:t>
      </w:r>
    </w:p>
    <w:p w14:paraId="40424ACA" w14:textId="5FEEB90D" w:rsidR="008F63AA" w:rsidRPr="000A69AB" w:rsidRDefault="00AB1502">
      <w:pPr>
        <w:rPr>
          <w:rFonts w:ascii="Calibri" w:hAnsi="Calibri" w:cs="Calibri"/>
          <w:sz w:val="24"/>
          <w:szCs w:val="24"/>
        </w:rPr>
      </w:pPr>
      <w:r w:rsidRPr="000A69AB">
        <w:rPr>
          <w:rFonts w:ascii="Calibri" w:hAnsi="Calibri" w:cs="Calibri"/>
          <w:sz w:val="24"/>
          <w:szCs w:val="24"/>
        </w:rPr>
        <w:t xml:space="preserve">As mentioned </w:t>
      </w:r>
      <w:r w:rsidR="00614628">
        <w:rPr>
          <w:rFonts w:ascii="Calibri" w:hAnsi="Calibri" w:cs="Calibri"/>
          <w:sz w:val="24"/>
          <w:szCs w:val="24"/>
        </w:rPr>
        <w:t>above, since we are using VMC,</w:t>
      </w:r>
      <w:r w:rsidRPr="000A69AB">
        <w:rPr>
          <w:rFonts w:ascii="Calibri" w:hAnsi="Calibri" w:cs="Calibri"/>
          <w:sz w:val="24"/>
          <w:szCs w:val="24"/>
        </w:rPr>
        <w:t xml:space="preserve"> we need to have a high phase boost. Therefore, Type III compensator is chosen for our project. </w:t>
      </w:r>
      <w:proofErr w:type="gramStart"/>
      <w:r w:rsidRPr="000A69AB">
        <w:rPr>
          <w:rFonts w:ascii="Calibri" w:hAnsi="Calibri" w:cs="Calibri"/>
          <w:sz w:val="24"/>
          <w:szCs w:val="24"/>
        </w:rPr>
        <w:t>In order to</w:t>
      </w:r>
      <w:proofErr w:type="gramEnd"/>
      <w:r w:rsidRPr="000A69AB">
        <w:rPr>
          <w:rFonts w:ascii="Calibri" w:hAnsi="Calibri" w:cs="Calibri"/>
          <w:sz w:val="24"/>
          <w:szCs w:val="24"/>
        </w:rPr>
        <w:t xml:space="preserve"> calculate the </w:t>
      </w:r>
      <w:r w:rsidRPr="000A69AB">
        <w:rPr>
          <w:rFonts w:ascii="Calibri" w:hAnsi="Calibri" w:cs="Calibri"/>
          <w:sz w:val="24"/>
          <w:szCs w:val="24"/>
        </w:rPr>
        <w:lastRenderedPageBreak/>
        <w:t xml:space="preserve">necessary resistor and capacitor values, we use the formulas given in the book of </w:t>
      </w:r>
      <w:proofErr w:type="gramStart"/>
      <w:r w:rsidRPr="000A69AB">
        <w:rPr>
          <w:rFonts w:ascii="Calibri" w:hAnsi="Calibri" w:cs="Calibri"/>
          <w:sz w:val="24"/>
          <w:szCs w:val="24"/>
        </w:rPr>
        <w:t>Hart[</w:t>
      </w:r>
      <w:proofErr w:type="gramEnd"/>
      <w:r w:rsidRPr="000A69AB">
        <w:rPr>
          <w:rFonts w:ascii="Calibri" w:hAnsi="Calibri" w:cs="Calibri"/>
          <w:sz w:val="24"/>
          <w:szCs w:val="24"/>
        </w:rPr>
        <w:t>6], chapter x. The formulas are given in Figure 11.</w:t>
      </w:r>
    </w:p>
    <w:p w14:paraId="4A3C0CD6" w14:textId="77777777" w:rsidR="008F63AA" w:rsidRPr="000A69AB" w:rsidRDefault="00AB1502">
      <w:pPr>
        <w:ind w:firstLine="720"/>
        <w:rPr>
          <w:rFonts w:ascii="Calibri" w:hAnsi="Calibri" w:cs="Calibri"/>
          <w:sz w:val="24"/>
          <w:szCs w:val="24"/>
        </w:rPr>
      </w:pPr>
      <w:r w:rsidRPr="000A69AB">
        <w:rPr>
          <w:noProof/>
        </w:rPr>
        <w:drawing>
          <wp:inline distT="0" distB="0" distL="0" distR="0" wp14:anchorId="21731465" wp14:editId="56E217FE">
            <wp:extent cx="2876550" cy="525780"/>
            <wp:effectExtent l="0" t="0" r="0" b="0"/>
            <wp:docPr id="18" name="Image9" descr="A close up of a 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 descr="A close up of a word&#10;&#10;AI-generated content may be incorrect."/>
                    <pic:cNvPicPr>
                      <a:picLocks noChangeAspect="1" noChangeArrowheads="1"/>
                    </pic:cNvPicPr>
                  </pic:nvPicPr>
                  <pic:blipFill>
                    <a:blip r:embed="rId26"/>
                    <a:stretch>
                      <a:fillRect/>
                    </a:stretch>
                  </pic:blipFill>
                  <pic:spPr bwMode="auto">
                    <a:xfrm>
                      <a:off x="0" y="0"/>
                      <a:ext cx="2876550" cy="525780"/>
                    </a:xfrm>
                    <a:prstGeom prst="rect">
                      <a:avLst/>
                    </a:prstGeom>
                    <a:noFill/>
                  </pic:spPr>
                </pic:pic>
              </a:graphicData>
            </a:graphic>
          </wp:inline>
        </w:drawing>
      </w:r>
      <w:r w:rsidRPr="000A69AB">
        <w:rPr>
          <w:noProof/>
        </w:rPr>
        <w:drawing>
          <wp:inline distT="0" distB="0" distL="0" distR="0" wp14:anchorId="3ABF590B" wp14:editId="59C7D8CE">
            <wp:extent cx="1419225" cy="584835"/>
            <wp:effectExtent l="0" t="0" r="0" b="0"/>
            <wp:docPr id="19" name="Image10" descr="A math equation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 descr="A math equation with numbers and symbols&#10;&#10;AI-generated content may be incorrect."/>
                    <pic:cNvPicPr>
                      <a:picLocks noChangeAspect="1" noChangeArrowheads="1"/>
                    </pic:cNvPicPr>
                  </pic:nvPicPr>
                  <pic:blipFill>
                    <a:blip r:embed="rId27"/>
                    <a:stretch>
                      <a:fillRect/>
                    </a:stretch>
                  </pic:blipFill>
                  <pic:spPr bwMode="auto">
                    <a:xfrm>
                      <a:off x="0" y="0"/>
                      <a:ext cx="1419225" cy="584835"/>
                    </a:xfrm>
                    <a:prstGeom prst="rect">
                      <a:avLst/>
                    </a:prstGeom>
                    <a:noFill/>
                  </pic:spPr>
                </pic:pic>
              </a:graphicData>
            </a:graphic>
          </wp:inline>
        </w:drawing>
      </w:r>
    </w:p>
    <w:p w14:paraId="7CC54554" w14:textId="77777777" w:rsidR="008F63AA" w:rsidRPr="000A69AB" w:rsidRDefault="00AB1502">
      <w:pPr>
        <w:ind w:left="1440"/>
        <w:rPr>
          <w:rFonts w:ascii="Calibri" w:hAnsi="Calibri" w:cs="Calibri"/>
          <w:sz w:val="24"/>
          <w:szCs w:val="24"/>
        </w:rPr>
      </w:pPr>
      <w:r w:rsidRPr="000A69AB">
        <w:rPr>
          <w:noProof/>
        </w:rPr>
        <w:drawing>
          <wp:inline distT="0" distB="0" distL="0" distR="0" wp14:anchorId="62D5408F" wp14:editId="2A1A931B">
            <wp:extent cx="1019810" cy="619760"/>
            <wp:effectExtent l="0" t="0" r="0" b="0"/>
            <wp:docPr id="20" name="Image11" descr="A mathematical equation with a number of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 descr="A mathematical equation with a number of letters&#10;&#10;AI-generated content may be incorrect."/>
                    <pic:cNvPicPr>
                      <a:picLocks noChangeAspect="1" noChangeArrowheads="1"/>
                    </pic:cNvPicPr>
                  </pic:nvPicPr>
                  <pic:blipFill>
                    <a:blip r:embed="rId28"/>
                    <a:stretch>
                      <a:fillRect/>
                    </a:stretch>
                  </pic:blipFill>
                  <pic:spPr bwMode="auto">
                    <a:xfrm>
                      <a:off x="0" y="0"/>
                      <a:ext cx="1019810" cy="619760"/>
                    </a:xfrm>
                    <a:prstGeom prst="rect">
                      <a:avLst/>
                    </a:prstGeom>
                    <a:noFill/>
                  </pic:spPr>
                </pic:pic>
              </a:graphicData>
            </a:graphic>
          </wp:inline>
        </w:drawing>
      </w:r>
      <w:r w:rsidRPr="000A69AB">
        <w:rPr>
          <w:noProof/>
        </w:rPr>
        <w:drawing>
          <wp:inline distT="0" distB="0" distL="0" distR="0" wp14:anchorId="588A2E86" wp14:editId="4827C1F7">
            <wp:extent cx="1136015" cy="556260"/>
            <wp:effectExtent l="0" t="0" r="0" b="0"/>
            <wp:docPr id="21" name="Picture 6" descr="A mathematical equation with a number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descr="A mathematical equation with a number and a line&#10;&#10;AI-generated content may be incorrect."/>
                    <pic:cNvPicPr>
                      <a:picLocks noChangeAspect="1" noChangeArrowheads="1"/>
                    </pic:cNvPicPr>
                  </pic:nvPicPr>
                  <pic:blipFill>
                    <a:blip r:embed="rId29"/>
                    <a:stretch>
                      <a:fillRect/>
                    </a:stretch>
                  </pic:blipFill>
                  <pic:spPr bwMode="auto">
                    <a:xfrm>
                      <a:off x="0" y="0"/>
                      <a:ext cx="1136015" cy="556260"/>
                    </a:xfrm>
                    <a:prstGeom prst="rect">
                      <a:avLst/>
                    </a:prstGeom>
                    <a:noFill/>
                  </pic:spPr>
                </pic:pic>
              </a:graphicData>
            </a:graphic>
          </wp:inline>
        </w:drawing>
      </w:r>
      <w:r w:rsidRPr="000A69AB">
        <w:t xml:space="preserve"> </w:t>
      </w:r>
      <w:r w:rsidRPr="000A69AB">
        <w:rPr>
          <w:noProof/>
        </w:rPr>
        <w:drawing>
          <wp:inline distT="0" distB="0" distL="0" distR="0" wp14:anchorId="3849012A" wp14:editId="63BE7954">
            <wp:extent cx="1646555" cy="542925"/>
            <wp:effectExtent l="0" t="0" r="0" b="0"/>
            <wp:docPr id="22" name="Image12" descr="A mathematical equatio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 descr="A mathematical equation with black text&#10;&#10;AI-generated content may be incorrect."/>
                    <pic:cNvPicPr>
                      <a:picLocks noChangeAspect="1" noChangeArrowheads="1"/>
                    </pic:cNvPicPr>
                  </pic:nvPicPr>
                  <pic:blipFill>
                    <a:blip r:embed="rId30"/>
                    <a:stretch>
                      <a:fillRect/>
                    </a:stretch>
                  </pic:blipFill>
                  <pic:spPr bwMode="auto">
                    <a:xfrm>
                      <a:off x="0" y="0"/>
                      <a:ext cx="1646555" cy="542925"/>
                    </a:xfrm>
                    <a:prstGeom prst="rect">
                      <a:avLst/>
                    </a:prstGeom>
                    <a:noFill/>
                  </pic:spPr>
                </pic:pic>
              </a:graphicData>
            </a:graphic>
          </wp:inline>
        </w:drawing>
      </w:r>
      <w:r w:rsidRPr="000A69AB">
        <w:rPr>
          <w:noProof/>
        </w:rPr>
        <w:drawing>
          <wp:inline distT="0" distB="0" distL="0" distR="0" wp14:anchorId="1D4179E3" wp14:editId="73EDC24B">
            <wp:extent cx="3481070" cy="481330"/>
            <wp:effectExtent l="0" t="0" r="0" b="0"/>
            <wp:docPr id="23" name="Image13"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3" descr="A black and white text&#10;&#10;AI-generated content may be incorrect."/>
                    <pic:cNvPicPr>
                      <a:picLocks noChangeAspect="1" noChangeArrowheads="1"/>
                    </pic:cNvPicPr>
                  </pic:nvPicPr>
                  <pic:blipFill>
                    <a:blip r:embed="rId31"/>
                    <a:stretch>
                      <a:fillRect/>
                    </a:stretch>
                  </pic:blipFill>
                  <pic:spPr bwMode="auto">
                    <a:xfrm>
                      <a:off x="0" y="0"/>
                      <a:ext cx="3481070" cy="481330"/>
                    </a:xfrm>
                    <a:prstGeom prst="rect">
                      <a:avLst/>
                    </a:prstGeom>
                    <a:noFill/>
                  </pic:spPr>
                </pic:pic>
              </a:graphicData>
            </a:graphic>
          </wp:inline>
        </w:drawing>
      </w:r>
    </w:p>
    <w:p w14:paraId="3701B4AE" w14:textId="77777777" w:rsidR="008F63AA" w:rsidRPr="000A69AB" w:rsidRDefault="00AB1502">
      <w:pPr>
        <w:jc w:val="center"/>
        <w:rPr>
          <w:rFonts w:ascii="Calibri" w:hAnsi="Calibri" w:cs="Calibri"/>
          <w:i/>
          <w:spacing w:val="-6"/>
        </w:rPr>
      </w:pPr>
      <w:r w:rsidRPr="000A69AB">
        <w:rPr>
          <w:rFonts w:ascii="Calibri" w:hAnsi="Calibri" w:cs="Calibri"/>
          <w:i/>
        </w:rPr>
        <w:t>Figure</w:t>
      </w:r>
      <w:r w:rsidRPr="000A69AB">
        <w:rPr>
          <w:rFonts w:ascii="Calibri" w:hAnsi="Calibri" w:cs="Calibri"/>
          <w:i/>
          <w:spacing w:val="-6"/>
        </w:rPr>
        <w:t xml:space="preserve"> 11</w:t>
      </w:r>
      <w:r w:rsidRPr="000A69AB">
        <w:rPr>
          <w:rFonts w:ascii="Calibri" w:hAnsi="Calibri" w:cs="Calibri"/>
          <w:i/>
        </w:rPr>
        <w:t>.</w:t>
      </w:r>
      <w:r w:rsidRPr="000A69AB">
        <w:rPr>
          <w:rFonts w:ascii="Calibri" w:hAnsi="Calibri" w:cs="Calibri"/>
          <w:i/>
          <w:spacing w:val="-6"/>
        </w:rPr>
        <w:t xml:space="preserve"> Formulas used in calculating compensator values [6]</w:t>
      </w:r>
    </w:p>
    <w:p w14:paraId="577D5924" w14:textId="77777777" w:rsidR="008F63AA" w:rsidRPr="000A69AB" w:rsidRDefault="00AB1502">
      <w:pPr>
        <w:rPr>
          <w:rFonts w:ascii="Calibri" w:hAnsi="Calibri" w:cs="Calibri"/>
          <w:iCs/>
          <w:spacing w:val="-6"/>
          <w:sz w:val="24"/>
          <w:szCs w:val="24"/>
        </w:rPr>
      </w:pPr>
      <w:r w:rsidRPr="000A69AB">
        <w:rPr>
          <w:rFonts w:ascii="Calibri" w:hAnsi="Calibri" w:cs="Calibri"/>
          <w:iCs/>
          <w:spacing w:val="-6"/>
          <w:sz w:val="24"/>
          <w:szCs w:val="24"/>
        </w:rPr>
        <w:t xml:space="preserve">First, we have to calculate how much phase boost we need to add. By checking the bode plot obtained from the average model and setting a goal of 45 degrees phase margin, we find </w:t>
      </w:r>
      <w:proofErr w:type="spellStart"/>
      <w:r w:rsidRPr="000A69AB">
        <w:rPr>
          <w:rFonts w:ascii="Calibri" w:hAnsi="Calibri" w:cs="Calibri"/>
          <w:iCs/>
          <w:spacing w:val="-6"/>
          <w:sz w:val="24"/>
          <w:szCs w:val="24"/>
        </w:rPr>
        <w:t>Θ</w:t>
      </w:r>
      <w:r w:rsidRPr="000A69AB">
        <w:rPr>
          <w:rFonts w:ascii="Calibri" w:hAnsi="Calibri" w:cs="Calibri"/>
          <w:iCs/>
          <w:spacing w:val="-6"/>
          <w:sz w:val="24"/>
          <w:szCs w:val="24"/>
          <w:vertAlign w:val="subscript"/>
        </w:rPr>
        <w:t>comp</w:t>
      </w:r>
      <w:proofErr w:type="spellEnd"/>
      <w:r w:rsidRPr="000A69AB">
        <w:rPr>
          <w:rFonts w:ascii="Calibri" w:hAnsi="Calibri" w:cs="Calibri"/>
          <w:iCs/>
          <w:spacing w:val="-6"/>
          <w:sz w:val="24"/>
          <w:szCs w:val="24"/>
        </w:rPr>
        <w:t xml:space="preserve"> as 110 degrees, we see that our K value is 1.42. Then, we choose an appropriate </w:t>
      </w:r>
      <w:proofErr w:type="spellStart"/>
      <w:r w:rsidRPr="000A69AB">
        <w:rPr>
          <w:rFonts w:ascii="Calibri" w:hAnsi="Calibri" w:cs="Calibri"/>
          <w:iCs/>
          <w:spacing w:val="-6"/>
          <w:sz w:val="24"/>
          <w:szCs w:val="24"/>
        </w:rPr>
        <w:t>f</w:t>
      </w:r>
      <w:r w:rsidRPr="000A69AB">
        <w:rPr>
          <w:rFonts w:ascii="Calibri" w:hAnsi="Calibri" w:cs="Calibri"/>
          <w:iCs/>
          <w:spacing w:val="-6"/>
          <w:sz w:val="24"/>
          <w:szCs w:val="24"/>
          <w:vertAlign w:val="subscript"/>
        </w:rPr>
        <w:t>co</w:t>
      </w:r>
      <w:proofErr w:type="spellEnd"/>
      <w:r w:rsidRPr="000A69AB">
        <w:rPr>
          <w:rFonts w:ascii="Calibri" w:hAnsi="Calibri" w:cs="Calibri"/>
          <w:iCs/>
          <w:spacing w:val="-6"/>
          <w:sz w:val="24"/>
          <w:szCs w:val="24"/>
        </w:rPr>
        <w:t xml:space="preserve"> which is usually chosen as one fifth or one tenth of the switching frequency. We chose 1.3 kHz for convenience. Then, putting the numbers in the formulae seen in Figure 11, we complete our design. The completed design is given in Figure 12, where the calculated values of the compensator can be seen.</w:t>
      </w:r>
    </w:p>
    <w:p w14:paraId="7ED1A36C" w14:textId="77777777" w:rsidR="008F63AA" w:rsidRPr="000A69AB" w:rsidRDefault="00AB1502">
      <w:pPr>
        <w:rPr>
          <w:rFonts w:ascii="Calibri" w:hAnsi="Calibri" w:cs="Calibri"/>
          <w:iCs/>
          <w:spacing w:val="-6"/>
          <w:sz w:val="24"/>
          <w:szCs w:val="24"/>
        </w:rPr>
      </w:pPr>
      <w:r w:rsidRPr="000A69AB">
        <w:rPr>
          <w:noProof/>
        </w:rPr>
        <w:drawing>
          <wp:inline distT="0" distB="0" distL="0" distR="0" wp14:anchorId="0343A65E" wp14:editId="55522602">
            <wp:extent cx="5692775" cy="1876425"/>
            <wp:effectExtent l="0" t="0" r="0" b="0"/>
            <wp:docPr id="24" name="Image14" descr="A blue and black line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 descr="A blue and black lines on a white background&#10;&#10;AI-generated content may be incorrect."/>
                    <pic:cNvPicPr>
                      <a:picLocks noChangeAspect="1" noChangeArrowheads="1"/>
                    </pic:cNvPicPr>
                  </pic:nvPicPr>
                  <pic:blipFill>
                    <a:blip r:embed="rId32"/>
                    <a:stretch>
                      <a:fillRect/>
                    </a:stretch>
                  </pic:blipFill>
                  <pic:spPr bwMode="auto">
                    <a:xfrm>
                      <a:off x="0" y="0"/>
                      <a:ext cx="5692775" cy="1876425"/>
                    </a:xfrm>
                    <a:prstGeom prst="rect">
                      <a:avLst/>
                    </a:prstGeom>
                    <a:noFill/>
                  </pic:spPr>
                </pic:pic>
              </a:graphicData>
            </a:graphic>
          </wp:inline>
        </w:drawing>
      </w:r>
    </w:p>
    <w:p w14:paraId="4B777546" w14:textId="77777777" w:rsidR="008F63AA" w:rsidRPr="000A69AB" w:rsidRDefault="00AB1502">
      <w:pPr>
        <w:jc w:val="center"/>
        <w:rPr>
          <w:rFonts w:ascii="Calibri" w:hAnsi="Calibri" w:cs="Calibri"/>
          <w:i/>
          <w:spacing w:val="-6"/>
        </w:rPr>
      </w:pPr>
      <w:r w:rsidRPr="000A69AB">
        <w:rPr>
          <w:rFonts w:ascii="Calibri" w:hAnsi="Calibri" w:cs="Calibri"/>
          <w:i/>
        </w:rPr>
        <w:t>Figure</w:t>
      </w:r>
      <w:r w:rsidRPr="000A69AB">
        <w:rPr>
          <w:rFonts w:ascii="Calibri" w:hAnsi="Calibri" w:cs="Calibri"/>
          <w:i/>
          <w:spacing w:val="-6"/>
        </w:rPr>
        <w:t xml:space="preserve"> 12. Complete design of buck converter with Type 3 feedback.</w:t>
      </w:r>
    </w:p>
    <w:p w14:paraId="40DACED4" w14:textId="77777777" w:rsidR="008F63AA" w:rsidRPr="000A69AB" w:rsidRDefault="00AB1502">
      <w:pPr>
        <w:rPr>
          <w:rFonts w:ascii="Calibri" w:hAnsi="Calibri" w:cs="Calibri"/>
          <w:iCs/>
          <w:spacing w:val="-6"/>
          <w:sz w:val="24"/>
          <w:szCs w:val="24"/>
        </w:rPr>
      </w:pPr>
      <w:r w:rsidRPr="000A69AB">
        <w:rPr>
          <w:rFonts w:ascii="Calibri" w:hAnsi="Calibri" w:cs="Calibri"/>
          <w:iCs/>
          <w:spacing w:val="-6"/>
          <w:sz w:val="24"/>
          <w:szCs w:val="24"/>
        </w:rPr>
        <w:t xml:space="preserve">The capacitor C3 is the feedforward capacitor, which allows a short path for high frequency error signals, therefore making the response better. It is a crucial part of the compensator, upgrading the Type II compensator to a Type III compensator. </w:t>
      </w:r>
    </w:p>
    <w:p w14:paraId="253D7109" w14:textId="77777777" w:rsidR="008F63AA" w:rsidRPr="000A69AB" w:rsidRDefault="00AB1502">
      <w:pPr>
        <w:rPr>
          <w:rFonts w:ascii="Calibri" w:hAnsi="Calibri" w:cs="Calibri"/>
          <w:iCs/>
          <w:spacing w:val="-6"/>
          <w:sz w:val="24"/>
          <w:szCs w:val="24"/>
        </w:rPr>
      </w:pPr>
      <w:r w:rsidRPr="000A69AB">
        <w:rPr>
          <w:rFonts w:ascii="Calibri" w:hAnsi="Calibri" w:cs="Calibri"/>
          <w:iCs/>
          <w:spacing w:val="-6"/>
          <w:sz w:val="24"/>
          <w:szCs w:val="24"/>
        </w:rPr>
        <w:t>This design needs two external signals, one of them being the reference signal going into the error amplifier and is labeled “</w:t>
      </w:r>
      <w:proofErr w:type="spellStart"/>
      <w:r w:rsidRPr="000A69AB">
        <w:rPr>
          <w:rFonts w:ascii="Calibri" w:hAnsi="Calibri" w:cs="Calibri"/>
          <w:iCs/>
          <w:spacing w:val="-6"/>
          <w:sz w:val="24"/>
          <w:szCs w:val="24"/>
        </w:rPr>
        <w:t>comp_ref</w:t>
      </w:r>
      <w:proofErr w:type="spellEnd"/>
      <w:r w:rsidRPr="000A69AB">
        <w:rPr>
          <w:rFonts w:ascii="Calibri" w:hAnsi="Calibri" w:cs="Calibri"/>
          <w:iCs/>
          <w:spacing w:val="-6"/>
          <w:sz w:val="24"/>
          <w:szCs w:val="24"/>
        </w:rPr>
        <w:t xml:space="preserve">”, and the other signal is the sawtooth signal which is </w:t>
      </w:r>
      <w:r w:rsidRPr="000A69AB">
        <w:rPr>
          <w:rFonts w:ascii="Calibri" w:hAnsi="Calibri" w:cs="Calibri"/>
          <w:iCs/>
          <w:spacing w:val="-6"/>
          <w:sz w:val="24"/>
          <w:szCs w:val="24"/>
        </w:rPr>
        <w:lastRenderedPageBreak/>
        <w:t xml:space="preserve">needed in the comparator in order to generate a PWM. They are also generated by using custom circuits, since the project requires us to use no more than two DC supplies. The reference signal </w:t>
      </w:r>
      <w:proofErr w:type="spellStart"/>
      <w:r w:rsidRPr="000A69AB">
        <w:rPr>
          <w:rFonts w:ascii="Calibri" w:hAnsi="Calibri" w:cs="Calibri"/>
          <w:iCs/>
          <w:spacing w:val="-6"/>
          <w:sz w:val="24"/>
          <w:szCs w:val="24"/>
        </w:rPr>
        <w:t>comp_ref</w:t>
      </w:r>
      <w:proofErr w:type="spellEnd"/>
      <w:r w:rsidRPr="000A69AB">
        <w:rPr>
          <w:rFonts w:ascii="Calibri" w:hAnsi="Calibri" w:cs="Calibri"/>
          <w:iCs/>
          <w:spacing w:val="-6"/>
          <w:sz w:val="24"/>
          <w:szCs w:val="24"/>
        </w:rPr>
        <w:t xml:space="preserve"> is generated using a TL431 IC made by Texas Instruments. The sawtooth signal is simply generated using an op-amp and the charge-discharge path of a capacitor. Generation of both signals can be seen in Figure 13.</w:t>
      </w:r>
    </w:p>
    <w:p w14:paraId="41262DD4" w14:textId="77777777" w:rsidR="008F63AA" w:rsidRPr="000A69AB" w:rsidRDefault="00AB1502">
      <w:pPr>
        <w:jc w:val="center"/>
        <w:rPr>
          <w:rFonts w:ascii="Calibri" w:hAnsi="Calibri" w:cs="Calibri"/>
          <w:iCs/>
          <w:spacing w:val="-6"/>
          <w:sz w:val="24"/>
          <w:szCs w:val="24"/>
        </w:rPr>
      </w:pPr>
      <w:r w:rsidRPr="000A69AB">
        <w:rPr>
          <w:noProof/>
        </w:rPr>
        <w:drawing>
          <wp:inline distT="0" distB="0" distL="0" distR="0" wp14:anchorId="4B890DF8" wp14:editId="63E9BB82">
            <wp:extent cx="2737485" cy="1120775"/>
            <wp:effectExtent l="0" t="0" r="0" b="0"/>
            <wp:docPr id="25" name="Picture 9"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9" descr="A diagram of a circuit&#10;&#10;AI-generated content may be incorrect."/>
                    <pic:cNvPicPr>
                      <a:picLocks noChangeAspect="1" noChangeArrowheads="1"/>
                    </pic:cNvPicPr>
                  </pic:nvPicPr>
                  <pic:blipFill>
                    <a:blip r:embed="rId33"/>
                    <a:stretch>
                      <a:fillRect/>
                    </a:stretch>
                  </pic:blipFill>
                  <pic:spPr bwMode="auto">
                    <a:xfrm>
                      <a:off x="0" y="0"/>
                      <a:ext cx="2737485" cy="1120775"/>
                    </a:xfrm>
                    <a:prstGeom prst="rect">
                      <a:avLst/>
                    </a:prstGeom>
                    <a:noFill/>
                  </pic:spPr>
                </pic:pic>
              </a:graphicData>
            </a:graphic>
          </wp:inline>
        </w:drawing>
      </w:r>
      <w:r w:rsidRPr="000A69AB">
        <w:rPr>
          <w:noProof/>
        </w:rPr>
        <w:drawing>
          <wp:inline distT="0" distB="0" distL="0" distR="0" wp14:anchorId="18CB50F5" wp14:editId="4AED7B9A">
            <wp:extent cx="2489835" cy="1121410"/>
            <wp:effectExtent l="0" t="0" r="0" b="0"/>
            <wp:docPr id="26" name="Picture 10"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0" descr="A diagram of a circuit&#10;&#10;AI-generated content may be incorrect."/>
                    <pic:cNvPicPr>
                      <a:picLocks noChangeAspect="1" noChangeArrowheads="1"/>
                    </pic:cNvPicPr>
                  </pic:nvPicPr>
                  <pic:blipFill>
                    <a:blip r:embed="rId34"/>
                    <a:stretch>
                      <a:fillRect/>
                    </a:stretch>
                  </pic:blipFill>
                  <pic:spPr bwMode="auto">
                    <a:xfrm>
                      <a:off x="0" y="0"/>
                      <a:ext cx="2489835" cy="1121410"/>
                    </a:xfrm>
                    <a:prstGeom prst="rect">
                      <a:avLst/>
                    </a:prstGeom>
                    <a:noFill/>
                  </pic:spPr>
                </pic:pic>
              </a:graphicData>
            </a:graphic>
          </wp:inline>
        </w:drawing>
      </w:r>
    </w:p>
    <w:p w14:paraId="70B8E366" w14:textId="77777777" w:rsidR="008F63AA" w:rsidRPr="000A69AB" w:rsidRDefault="00AB1502">
      <w:pPr>
        <w:jc w:val="center"/>
        <w:rPr>
          <w:rFonts w:ascii="Calibri" w:hAnsi="Calibri" w:cs="Calibri"/>
          <w:i/>
          <w:spacing w:val="-6"/>
        </w:rPr>
      </w:pPr>
      <w:r w:rsidRPr="000A69AB">
        <w:rPr>
          <w:rFonts w:ascii="Calibri" w:hAnsi="Calibri" w:cs="Calibri"/>
          <w:i/>
        </w:rPr>
        <w:t>Figure</w:t>
      </w:r>
      <w:r w:rsidRPr="000A69AB">
        <w:rPr>
          <w:rFonts w:ascii="Calibri" w:hAnsi="Calibri" w:cs="Calibri"/>
          <w:i/>
          <w:spacing w:val="-6"/>
        </w:rPr>
        <w:t xml:space="preserve"> 13. DC reference (left) and sawtooth signal (right)</w:t>
      </w:r>
    </w:p>
    <w:p w14:paraId="7FF8A188" w14:textId="77777777" w:rsidR="008F63AA" w:rsidRPr="000A69AB" w:rsidRDefault="00AB1502">
      <w:pPr>
        <w:rPr>
          <w:rFonts w:ascii="Calibri" w:hAnsi="Calibri" w:cs="Calibri"/>
          <w:iCs/>
          <w:spacing w:val="-6"/>
          <w:sz w:val="24"/>
          <w:szCs w:val="24"/>
        </w:rPr>
      </w:pPr>
      <w:r w:rsidRPr="000A69AB">
        <w:rPr>
          <w:rFonts w:ascii="Calibri" w:hAnsi="Calibri" w:cs="Calibri"/>
          <w:iCs/>
          <w:spacing w:val="-6"/>
          <w:sz w:val="24"/>
          <w:szCs w:val="24"/>
        </w:rPr>
        <w:t>When the simulation is run, we see that the DC output voltage is 12V as intended. We can also see the inputs of the comparator (the sawtooth signal and the error amplifier output) and the output of the comparator, which is the gate driver PWM. The simulation results mentioned are given in Figure 14.</w:t>
      </w:r>
    </w:p>
    <w:p w14:paraId="0059EAC0" w14:textId="4FCF7D3B" w:rsidR="008F63AA" w:rsidRPr="000A69AB" w:rsidRDefault="00AB1502">
      <w:pPr>
        <w:jc w:val="center"/>
        <w:rPr>
          <w:rFonts w:ascii="Calibri" w:hAnsi="Calibri" w:cs="Calibri"/>
          <w:iCs/>
          <w:spacing w:val="-6"/>
          <w:sz w:val="24"/>
          <w:szCs w:val="24"/>
        </w:rPr>
      </w:pPr>
      <w:r w:rsidRPr="000A69AB">
        <w:rPr>
          <w:noProof/>
        </w:rPr>
        <w:drawing>
          <wp:inline distT="0" distB="0" distL="0" distR="0" wp14:anchorId="13ABB06B" wp14:editId="5BE54A1A">
            <wp:extent cx="2877820" cy="1623060"/>
            <wp:effectExtent l="0" t="0" r="0" b="0"/>
            <wp:docPr id="27" name="Image15"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5" descr="A screen shot of a graph&#10;&#10;AI-generated content may be incorrect."/>
                    <pic:cNvPicPr>
                      <a:picLocks noChangeAspect="1" noChangeArrowheads="1"/>
                    </pic:cNvPicPr>
                  </pic:nvPicPr>
                  <pic:blipFill>
                    <a:blip r:embed="rId35"/>
                    <a:stretch>
                      <a:fillRect/>
                    </a:stretch>
                  </pic:blipFill>
                  <pic:spPr bwMode="auto">
                    <a:xfrm>
                      <a:off x="0" y="0"/>
                      <a:ext cx="2877820" cy="1623060"/>
                    </a:xfrm>
                    <a:prstGeom prst="rect">
                      <a:avLst/>
                    </a:prstGeom>
                    <a:noFill/>
                  </pic:spPr>
                </pic:pic>
              </a:graphicData>
            </a:graphic>
          </wp:inline>
        </w:drawing>
      </w:r>
      <w:r w:rsidR="0096297E">
        <w:rPr>
          <w:noProof/>
        </w:rPr>
        <w:t xml:space="preserve">  </w:t>
      </w:r>
      <w:r w:rsidRPr="000A69AB">
        <w:rPr>
          <w:noProof/>
        </w:rPr>
        <w:drawing>
          <wp:inline distT="0" distB="0" distL="0" distR="0" wp14:anchorId="3D5A6B0B" wp14:editId="1665F803">
            <wp:extent cx="2364105" cy="1607820"/>
            <wp:effectExtent l="0" t="0" r="0" b="0"/>
            <wp:docPr id="28" name="Content Placeholder 7" descr="A green line graph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ent Placeholder 7" descr="A green line graph on a black background&#10;&#10;AI-generated content may be incorrect."/>
                    <pic:cNvPicPr>
                      <a:picLocks noChangeAspect="1" noChangeArrowheads="1"/>
                    </pic:cNvPicPr>
                  </pic:nvPicPr>
                  <pic:blipFill>
                    <a:blip r:embed="rId36"/>
                    <a:stretch>
                      <a:fillRect/>
                    </a:stretch>
                  </pic:blipFill>
                  <pic:spPr bwMode="auto">
                    <a:xfrm>
                      <a:off x="0" y="0"/>
                      <a:ext cx="2364105" cy="1607820"/>
                    </a:xfrm>
                    <a:prstGeom prst="rect">
                      <a:avLst/>
                    </a:prstGeom>
                    <a:noFill/>
                  </pic:spPr>
                </pic:pic>
              </a:graphicData>
            </a:graphic>
          </wp:inline>
        </w:drawing>
      </w:r>
    </w:p>
    <w:p w14:paraId="148F8379" w14:textId="77777777" w:rsidR="008F63AA" w:rsidRPr="000A69AB" w:rsidRDefault="00AB1502">
      <w:pPr>
        <w:jc w:val="center"/>
        <w:rPr>
          <w:rFonts w:ascii="Calibri" w:hAnsi="Calibri" w:cs="Calibri"/>
          <w:i/>
          <w:spacing w:val="-6"/>
        </w:rPr>
      </w:pPr>
      <w:r w:rsidRPr="000A69AB">
        <w:rPr>
          <w:rFonts w:ascii="Calibri" w:hAnsi="Calibri" w:cs="Calibri"/>
          <w:i/>
        </w:rPr>
        <w:t>Figure</w:t>
      </w:r>
      <w:r w:rsidRPr="000A69AB">
        <w:rPr>
          <w:rFonts w:ascii="Calibri" w:hAnsi="Calibri" w:cs="Calibri"/>
          <w:i/>
          <w:spacing w:val="-6"/>
        </w:rPr>
        <w:t xml:space="preserve"> 14. Comparator inputs and output (left) and DC output (right)</w:t>
      </w:r>
    </w:p>
    <w:p w14:paraId="60B36384" w14:textId="77777777" w:rsidR="008F63AA" w:rsidRPr="000A69AB" w:rsidRDefault="00AB1502">
      <w:pPr>
        <w:ind w:firstLine="720"/>
        <w:rPr>
          <w:rFonts w:ascii="Calibri" w:hAnsi="Calibri" w:cs="Calibri"/>
          <w:b/>
          <w:bCs/>
          <w:sz w:val="28"/>
          <w:szCs w:val="28"/>
        </w:rPr>
      </w:pPr>
      <w:r w:rsidRPr="000A69AB">
        <w:rPr>
          <w:rFonts w:ascii="Calibri" w:hAnsi="Calibri" w:cs="Calibri"/>
          <w:b/>
          <w:bCs/>
          <w:sz w:val="28"/>
          <w:szCs w:val="28"/>
        </w:rPr>
        <w:t>3.6 Loss Analysis</w:t>
      </w:r>
    </w:p>
    <w:p w14:paraId="0AA75225" w14:textId="58A75A03" w:rsidR="008F63AA" w:rsidRPr="000A69AB" w:rsidRDefault="00AB1502">
      <w:pPr>
        <w:rPr>
          <w:rFonts w:ascii="Calibri" w:hAnsi="Calibri" w:cs="Calibri"/>
          <w:sz w:val="24"/>
          <w:szCs w:val="24"/>
        </w:rPr>
      </w:pPr>
      <w:r w:rsidRPr="000A69AB">
        <w:rPr>
          <w:rFonts w:ascii="Calibri" w:hAnsi="Calibri" w:cs="Calibri"/>
          <w:sz w:val="24"/>
          <w:szCs w:val="24"/>
        </w:rPr>
        <w:t xml:space="preserve">Before delving into the real-life application and the measurements of the circuit, we should also calculate our losses. For the calculation of losses, the formulae given by Rohm, Inc. [5] is used. For better visualization, the losses are made into Table 3. When we calculate the output power (5.7W) and the losses (400 </w:t>
      </w:r>
      <w:proofErr w:type="spellStart"/>
      <w:r w:rsidRPr="000A69AB">
        <w:rPr>
          <w:rFonts w:ascii="Calibri" w:hAnsi="Calibri" w:cs="Calibri"/>
          <w:sz w:val="24"/>
          <w:szCs w:val="24"/>
        </w:rPr>
        <w:t>mW</w:t>
      </w:r>
      <w:proofErr w:type="spellEnd"/>
      <w:r w:rsidRPr="000A69AB">
        <w:rPr>
          <w:rFonts w:ascii="Calibri" w:hAnsi="Calibri" w:cs="Calibri"/>
          <w:sz w:val="24"/>
          <w:szCs w:val="24"/>
        </w:rPr>
        <w:t xml:space="preserve">), we can calculate the efficiency of the converter as %93. </w:t>
      </w:r>
      <w:proofErr w:type="gramStart"/>
      <w:r w:rsidRPr="000A69AB">
        <w:rPr>
          <w:rFonts w:ascii="Calibri" w:hAnsi="Calibri" w:cs="Calibri"/>
          <w:sz w:val="24"/>
          <w:szCs w:val="24"/>
        </w:rPr>
        <w:t>Feedback loop</w:t>
      </w:r>
      <w:proofErr w:type="gramEnd"/>
      <w:r w:rsidRPr="000A69AB">
        <w:rPr>
          <w:rFonts w:ascii="Calibri" w:hAnsi="Calibri" w:cs="Calibri"/>
          <w:sz w:val="24"/>
          <w:szCs w:val="24"/>
        </w:rPr>
        <w:t xml:space="preserve"> losses are not included in the calculations as they are negligible compared to other losses.</w:t>
      </w:r>
    </w:p>
    <w:p w14:paraId="28C546C8" w14:textId="77777777" w:rsidR="000A69AB" w:rsidRDefault="000A69AB">
      <w:pPr>
        <w:ind w:firstLine="720"/>
        <w:jc w:val="center"/>
        <w:rPr>
          <w:rFonts w:ascii="Calibri" w:hAnsi="Calibri" w:cs="Calibri"/>
          <w:i/>
          <w:iCs/>
        </w:rPr>
      </w:pPr>
    </w:p>
    <w:p w14:paraId="3615DDB0" w14:textId="77777777" w:rsidR="000A69AB" w:rsidRDefault="000A69AB">
      <w:pPr>
        <w:ind w:firstLine="720"/>
        <w:jc w:val="center"/>
        <w:rPr>
          <w:rFonts w:ascii="Calibri" w:hAnsi="Calibri" w:cs="Calibri"/>
          <w:i/>
          <w:iCs/>
        </w:rPr>
      </w:pPr>
    </w:p>
    <w:p w14:paraId="50070EC3" w14:textId="33393E40" w:rsidR="008F63AA" w:rsidRPr="000A69AB" w:rsidRDefault="00AB1502">
      <w:pPr>
        <w:ind w:firstLine="720"/>
        <w:jc w:val="center"/>
        <w:rPr>
          <w:rFonts w:ascii="Calibri" w:hAnsi="Calibri" w:cs="Calibri"/>
          <w:i/>
          <w:iCs/>
        </w:rPr>
      </w:pPr>
      <w:r w:rsidRPr="000A69AB">
        <w:rPr>
          <w:rFonts w:ascii="Calibri" w:hAnsi="Calibri" w:cs="Calibri"/>
          <w:i/>
          <w:iCs/>
        </w:rPr>
        <w:lastRenderedPageBreak/>
        <w:t>Table 3. Loss Analysis</w:t>
      </w:r>
    </w:p>
    <w:tbl>
      <w:tblPr>
        <w:tblStyle w:val="GridTable4-Accent6"/>
        <w:tblW w:w="10016" w:type="dxa"/>
        <w:tblLayout w:type="fixed"/>
        <w:tblLook w:val="04A0" w:firstRow="1" w:lastRow="0" w:firstColumn="1" w:lastColumn="0" w:noHBand="0" w:noVBand="1"/>
      </w:tblPr>
      <w:tblGrid>
        <w:gridCol w:w="1668"/>
        <w:gridCol w:w="1984"/>
        <w:gridCol w:w="4481"/>
        <w:gridCol w:w="1883"/>
      </w:tblGrid>
      <w:tr w:rsidR="008F63AA" w:rsidRPr="000A69AB" w14:paraId="684E2D43" w14:textId="77777777" w:rsidTr="008F63AA">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667" w:type="dxa"/>
            <w:tcBorders>
              <w:top w:val="single" w:sz="4" w:space="0" w:color="F79646"/>
              <w:left w:val="single" w:sz="4" w:space="0" w:color="F79646"/>
              <w:bottom w:val="single" w:sz="4" w:space="0" w:color="F79646"/>
              <w:right w:val="single" w:sz="4" w:space="0" w:color="F79646"/>
            </w:tcBorders>
          </w:tcPr>
          <w:p w14:paraId="39CE26F5" w14:textId="77777777" w:rsidR="008F63AA" w:rsidRPr="000A69AB" w:rsidRDefault="00AB1502">
            <w:pPr>
              <w:rPr>
                <w:rFonts w:ascii="Calibri" w:hAnsi="Calibri" w:cs="Calibri"/>
                <w:sz w:val="24"/>
                <w:szCs w:val="24"/>
              </w:rPr>
            </w:pPr>
            <w:r w:rsidRPr="000A69AB">
              <w:rPr>
                <w:rFonts w:ascii="Calibri" w:eastAsia="MS Mincho" w:hAnsi="Calibri" w:cs="Calibri"/>
                <w:sz w:val="24"/>
                <w:szCs w:val="24"/>
              </w:rPr>
              <w:t>Component</w:t>
            </w:r>
          </w:p>
        </w:tc>
        <w:tc>
          <w:tcPr>
            <w:tcW w:w="1984" w:type="dxa"/>
            <w:tcBorders>
              <w:top w:val="single" w:sz="4" w:space="0" w:color="F79646"/>
              <w:left w:val="single" w:sz="4" w:space="0" w:color="F79646"/>
              <w:bottom w:val="single" w:sz="4" w:space="0" w:color="F79646"/>
              <w:right w:val="single" w:sz="4" w:space="0" w:color="F79646"/>
            </w:tcBorders>
          </w:tcPr>
          <w:p w14:paraId="34B94FDC" w14:textId="77777777" w:rsidR="008F63AA" w:rsidRPr="000A69AB" w:rsidRDefault="00AB1502">
            <w:pPr>
              <w:cnfStyle w:val="100000000000" w:firstRow="1" w:lastRow="0" w:firstColumn="0" w:lastColumn="0" w:oddVBand="0" w:evenVBand="0" w:oddHBand="0" w:evenHBand="0" w:firstRowFirstColumn="0" w:firstRowLastColumn="0" w:lastRowFirstColumn="0" w:lastRowLastColumn="0"/>
              <w:rPr>
                <w:rFonts w:ascii="Calibri" w:hAnsi="Calibri" w:cs="Calibri"/>
                <w:sz w:val="24"/>
                <w:szCs w:val="24"/>
              </w:rPr>
            </w:pPr>
            <w:r w:rsidRPr="000A69AB">
              <w:rPr>
                <w:rFonts w:ascii="Calibri" w:eastAsia="MS Mincho" w:hAnsi="Calibri" w:cs="Calibri"/>
                <w:sz w:val="24"/>
                <w:szCs w:val="24"/>
              </w:rPr>
              <w:t>Loss Type</w:t>
            </w:r>
          </w:p>
        </w:tc>
        <w:tc>
          <w:tcPr>
            <w:tcW w:w="4481" w:type="dxa"/>
            <w:tcBorders>
              <w:top w:val="single" w:sz="4" w:space="0" w:color="F79646"/>
              <w:left w:val="single" w:sz="4" w:space="0" w:color="F79646"/>
              <w:bottom w:val="single" w:sz="4" w:space="0" w:color="F79646"/>
              <w:right w:val="single" w:sz="4" w:space="0" w:color="F79646"/>
            </w:tcBorders>
          </w:tcPr>
          <w:p w14:paraId="44397001" w14:textId="77777777" w:rsidR="008F63AA" w:rsidRPr="000A69AB" w:rsidRDefault="00AB1502">
            <w:pPr>
              <w:cnfStyle w:val="100000000000" w:firstRow="1" w:lastRow="0" w:firstColumn="0" w:lastColumn="0" w:oddVBand="0" w:evenVBand="0" w:oddHBand="0" w:evenHBand="0" w:firstRowFirstColumn="0" w:firstRowLastColumn="0" w:lastRowFirstColumn="0" w:lastRowLastColumn="0"/>
              <w:rPr>
                <w:rFonts w:ascii="Calibri" w:hAnsi="Calibri" w:cs="Calibri"/>
                <w:sz w:val="24"/>
                <w:szCs w:val="24"/>
              </w:rPr>
            </w:pPr>
            <w:r w:rsidRPr="000A69AB">
              <w:rPr>
                <w:rFonts w:ascii="Calibri" w:eastAsia="MS Mincho" w:hAnsi="Calibri" w:cs="Calibri"/>
                <w:sz w:val="24"/>
                <w:szCs w:val="24"/>
              </w:rPr>
              <w:t>Formula</w:t>
            </w:r>
          </w:p>
        </w:tc>
        <w:tc>
          <w:tcPr>
            <w:tcW w:w="1883" w:type="dxa"/>
            <w:tcBorders>
              <w:top w:val="single" w:sz="4" w:space="0" w:color="F79646"/>
              <w:left w:val="single" w:sz="4" w:space="0" w:color="F79646"/>
              <w:bottom w:val="single" w:sz="4" w:space="0" w:color="F79646"/>
              <w:right w:val="single" w:sz="4" w:space="0" w:color="F79646"/>
            </w:tcBorders>
          </w:tcPr>
          <w:p w14:paraId="6A8AC255" w14:textId="77777777" w:rsidR="008F63AA" w:rsidRPr="000A69AB" w:rsidRDefault="00AB1502">
            <w:pPr>
              <w:cnfStyle w:val="100000000000" w:firstRow="1" w:lastRow="0" w:firstColumn="0" w:lastColumn="0" w:oddVBand="0" w:evenVBand="0" w:oddHBand="0" w:evenHBand="0" w:firstRowFirstColumn="0" w:firstRowLastColumn="0" w:lastRowFirstColumn="0" w:lastRowLastColumn="0"/>
              <w:rPr>
                <w:rFonts w:ascii="Calibri" w:hAnsi="Calibri" w:cs="Calibri"/>
                <w:sz w:val="24"/>
                <w:szCs w:val="24"/>
              </w:rPr>
            </w:pPr>
            <w:r w:rsidRPr="000A69AB">
              <w:rPr>
                <w:rFonts w:ascii="Calibri" w:eastAsia="MS Mincho" w:hAnsi="Calibri" w:cs="Calibri"/>
                <w:sz w:val="24"/>
                <w:szCs w:val="24"/>
              </w:rPr>
              <w:t>Value</w:t>
            </w:r>
          </w:p>
        </w:tc>
      </w:tr>
      <w:tr w:rsidR="008F63AA" w:rsidRPr="000A69AB" w14:paraId="172A22B5" w14:textId="77777777" w:rsidTr="008F63AA">
        <w:trPr>
          <w:cnfStyle w:val="000000100000" w:firstRow="0" w:lastRow="0" w:firstColumn="0" w:lastColumn="0" w:oddVBand="0" w:evenVBand="0" w:oddHBand="1" w:evenHBand="0" w:firstRowFirstColumn="0" w:firstRowLastColumn="0" w:lastRowFirstColumn="0" w:lastRowLastColumn="0"/>
          <w:trHeight w:val="956"/>
        </w:trPr>
        <w:tc>
          <w:tcPr>
            <w:cnfStyle w:val="001000000000" w:firstRow="0" w:lastRow="0" w:firstColumn="1" w:lastColumn="0" w:oddVBand="0" w:evenVBand="0" w:oddHBand="0" w:evenHBand="0" w:firstRowFirstColumn="0" w:firstRowLastColumn="0" w:lastRowFirstColumn="0" w:lastRowLastColumn="0"/>
            <w:tcW w:w="1667" w:type="dxa"/>
          </w:tcPr>
          <w:p w14:paraId="1A2B633F" w14:textId="77777777" w:rsidR="008F63AA" w:rsidRPr="000A69AB" w:rsidRDefault="00AB1502">
            <w:pPr>
              <w:rPr>
                <w:rFonts w:ascii="Calibri" w:hAnsi="Calibri" w:cs="Calibri"/>
                <w:sz w:val="24"/>
                <w:szCs w:val="24"/>
              </w:rPr>
            </w:pPr>
            <w:r w:rsidRPr="000A69AB">
              <w:rPr>
                <w:rFonts w:ascii="Calibri" w:eastAsia="MS Mincho" w:hAnsi="Calibri" w:cs="Calibri"/>
                <w:sz w:val="24"/>
                <w:szCs w:val="24"/>
              </w:rPr>
              <w:t>MOSFET</w:t>
            </w:r>
          </w:p>
        </w:tc>
        <w:tc>
          <w:tcPr>
            <w:tcW w:w="1984" w:type="dxa"/>
          </w:tcPr>
          <w:p w14:paraId="0D8B1DB0" w14:textId="77777777" w:rsidR="008F63AA" w:rsidRPr="000A69AB" w:rsidRDefault="00AB1502">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0A69AB">
              <w:rPr>
                <w:rFonts w:ascii="Calibri" w:eastAsia="MS Mincho" w:hAnsi="Calibri" w:cs="Calibri"/>
                <w:sz w:val="24"/>
                <w:szCs w:val="24"/>
              </w:rPr>
              <w:t>Conduction Loss</w:t>
            </w:r>
          </w:p>
        </w:tc>
        <w:tc>
          <w:tcPr>
            <w:tcW w:w="4481" w:type="dxa"/>
          </w:tcPr>
          <w:p w14:paraId="2CFEAC73" w14:textId="77777777" w:rsidR="008F63AA" w:rsidRPr="000A69AB" w:rsidRDefault="00000000">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on-M</m:t>
                    </m:r>
                  </m:sub>
                </m:sSub>
                <m: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out</m:t>
                            </m:r>
                          </m:sub>
                        </m:sSub>
                        <m:r>
                          <w:rPr>
                            <w:rFonts w:ascii="Cambria Math" w:hAnsi="Cambria Math"/>
                          </w:rPr>
                          <m:t>*D</m:t>
                        </m:r>
                      </m:e>
                    </m:d>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on</m:t>
                    </m:r>
                  </m:sub>
                </m:sSub>
              </m:oMath>
            </m:oMathPara>
          </w:p>
        </w:tc>
        <w:tc>
          <w:tcPr>
            <w:tcW w:w="1883" w:type="dxa"/>
          </w:tcPr>
          <w:p w14:paraId="412A8481" w14:textId="77777777" w:rsidR="008F63AA" w:rsidRPr="000A69AB" w:rsidRDefault="00AB1502">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0A69AB">
              <w:rPr>
                <w:rFonts w:ascii="Calibri" w:eastAsia="MS Mincho" w:hAnsi="Calibri" w:cs="Calibri"/>
                <w:sz w:val="24"/>
                <w:szCs w:val="24"/>
              </w:rPr>
              <w:t xml:space="preserve">0.48 </w:t>
            </w:r>
            <w:proofErr w:type="spellStart"/>
            <w:r w:rsidRPr="000A69AB">
              <w:rPr>
                <w:rFonts w:ascii="Calibri" w:eastAsia="MS Mincho" w:hAnsi="Calibri" w:cs="Calibri"/>
                <w:sz w:val="24"/>
                <w:szCs w:val="24"/>
              </w:rPr>
              <w:t>mW</w:t>
            </w:r>
            <w:proofErr w:type="spellEnd"/>
          </w:p>
        </w:tc>
      </w:tr>
      <w:tr w:rsidR="008F63AA" w:rsidRPr="000A69AB" w14:paraId="0B3245A6" w14:textId="77777777" w:rsidTr="008F63AA">
        <w:trPr>
          <w:trHeight w:val="749"/>
        </w:trPr>
        <w:tc>
          <w:tcPr>
            <w:cnfStyle w:val="001000000000" w:firstRow="0" w:lastRow="0" w:firstColumn="1" w:lastColumn="0" w:oddVBand="0" w:evenVBand="0" w:oddHBand="0" w:evenHBand="0" w:firstRowFirstColumn="0" w:firstRowLastColumn="0" w:lastRowFirstColumn="0" w:lastRowLastColumn="0"/>
            <w:tcW w:w="1667" w:type="dxa"/>
          </w:tcPr>
          <w:p w14:paraId="46822510" w14:textId="77777777" w:rsidR="008F63AA" w:rsidRPr="000A69AB" w:rsidRDefault="00AB1502">
            <w:pPr>
              <w:rPr>
                <w:rFonts w:ascii="Calibri" w:hAnsi="Calibri" w:cs="Calibri"/>
                <w:sz w:val="24"/>
                <w:szCs w:val="24"/>
              </w:rPr>
            </w:pPr>
            <w:r w:rsidRPr="000A69AB">
              <w:rPr>
                <w:rFonts w:ascii="Calibri" w:eastAsia="MS Mincho" w:hAnsi="Calibri" w:cs="Calibri"/>
                <w:sz w:val="24"/>
                <w:szCs w:val="24"/>
              </w:rPr>
              <w:t>Diode</w:t>
            </w:r>
          </w:p>
        </w:tc>
        <w:tc>
          <w:tcPr>
            <w:tcW w:w="1984" w:type="dxa"/>
          </w:tcPr>
          <w:p w14:paraId="09D4B035" w14:textId="77777777" w:rsidR="008F63AA" w:rsidRPr="000A69AB" w:rsidRDefault="00AB1502">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0A69AB">
              <w:rPr>
                <w:rFonts w:ascii="Calibri" w:eastAsia="MS Mincho" w:hAnsi="Calibri" w:cs="Calibri"/>
                <w:sz w:val="24"/>
                <w:szCs w:val="24"/>
              </w:rPr>
              <w:t>Conduction Loss</w:t>
            </w:r>
          </w:p>
        </w:tc>
        <w:tc>
          <w:tcPr>
            <w:tcW w:w="4481" w:type="dxa"/>
          </w:tcPr>
          <w:p w14:paraId="3F78891E" w14:textId="77777777" w:rsidR="008F63AA" w:rsidRPr="000A69AB" w:rsidRDefault="00000000">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on-D</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out</m:t>
                    </m:r>
                  </m:sub>
                </m:sSub>
                <m:r>
                  <w:rPr>
                    <w:rFonts w:ascii="Cambria Math" w:hAnsi="Cambria Math"/>
                  </w:rPr>
                  <m:t>*(1-D)*</m:t>
                </m:r>
                <m:sSub>
                  <m:sSubPr>
                    <m:ctrlPr>
                      <w:rPr>
                        <w:rFonts w:ascii="Cambria Math" w:hAnsi="Cambria Math"/>
                      </w:rPr>
                    </m:ctrlPr>
                  </m:sSubPr>
                  <m:e>
                    <m:r>
                      <w:rPr>
                        <w:rFonts w:ascii="Cambria Math" w:hAnsi="Cambria Math"/>
                      </w:rPr>
                      <m:t>V</m:t>
                    </m:r>
                  </m:e>
                  <m:sub>
                    <m:r>
                      <w:rPr>
                        <w:rFonts w:ascii="Cambria Math" w:hAnsi="Cambria Math"/>
                      </w:rPr>
                      <m:t>F</m:t>
                    </m:r>
                  </m:sub>
                </m:sSub>
              </m:oMath>
            </m:oMathPara>
          </w:p>
        </w:tc>
        <w:tc>
          <w:tcPr>
            <w:tcW w:w="1883" w:type="dxa"/>
          </w:tcPr>
          <w:p w14:paraId="0E310FA8" w14:textId="77777777" w:rsidR="008F63AA" w:rsidRPr="000A69AB" w:rsidRDefault="00AB1502">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0A69AB">
              <w:rPr>
                <w:rFonts w:ascii="Calibri" w:eastAsia="MS Mincho" w:hAnsi="Calibri" w:cs="Calibri"/>
                <w:sz w:val="24"/>
                <w:szCs w:val="24"/>
              </w:rPr>
              <w:t xml:space="preserve">132.6 </w:t>
            </w:r>
            <w:proofErr w:type="spellStart"/>
            <w:r w:rsidRPr="000A69AB">
              <w:rPr>
                <w:rFonts w:ascii="Calibri" w:eastAsia="MS Mincho" w:hAnsi="Calibri" w:cs="Calibri"/>
                <w:sz w:val="24"/>
                <w:szCs w:val="24"/>
              </w:rPr>
              <w:t>mW</w:t>
            </w:r>
            <w:proofErr w:type="spellEnd"/>
          </w:p>
        </w:tc>
      </w:tr>
      <w:tr w:rsidR="008F63AA" w:rsidRPr="000A69AB" w14:paraId="22BF428A" w14:textId="77777777" w:rsidTr="008F63A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1667" w:type="dxa"/>
          </w:tcPr>
          <w:p w14:paraId="22A6ABD3" w14:textId="77777777" w:rsidR="008F63AA" w:rsidRPr="000A69AB" w:rsidRDefault="00AB1502">
            <w:pPr>
              <w:rPr>
                <w:rFonts w:ascii="Calibri" w:hAnsi="Calibri" w:cs="Calibri"/>
                <w:sz w:val="24"/>
                <w:szCs w:val="24"/>
              </w:rPr>
            </w:pPr>
            <w:r w:rsidRPr="000A69AB">
              <w:rPr>
                <w:rFonts w:ascii="Calibri" w:eastAsia="MS Mincho" w:hAnsi="Calibri" w:cs="Calibri"/>
                <w:sz w:val="24"/>
                <w:szCs w:val="24"/>
              </w:rPr>
              <w:t>Inductor</w:t>
            </w:r>
          </w:p>
        </w:tc>
        <w:tc>
          <w:tcPr>
            <w:tcW w:w="1984" w:type="dxa"/>
          </w:tcPr>
          <w:p w14:paraId="6F1A922B" w14:textId="77777777" w:rsidR="008F63AA" w:rsidRPr="000A69AB" w:rsidRDefault="00AB1502">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0A69AB">
              <w:rPr>
                <w:rFonts w:ascii="Calibri" w:eastAsia="MS Mincho" w:hAnsi="Calibri" w:cs="Calibri"/>
                <w:sz w:val="24"/>
                <w:szCs w:val="24"/>
              </w:rPr>
              <w:t>Conduction Loss</w:t>
            </w:r>
          </w:p>
        </w:tc>
        <w:tc>
          <w:tcPr>
            <w:tcW w:w="4481" w:type="dxa"/>
          </w:tcPr>
          <w:p w14:paraId="696677A0" w14:textId="77777777" w:rsidR="008F63AA" w:rsidRPr="000A69AB" w:rsidRDefault="00000000">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L</m:t>
                    </m:r>
                  </m:sub>
                </m:sSub>
                <m: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out</m:t>
                    </m:r>
                  </m:sub>
                  <m:sup>
                    <m:r>
                      <w:rPr>
                        <w:rFonts w:ascii="Cambria Math" w:hAnsi="Cambria Math"/>
                      </w:rPr>
                      <m:t>2</m:t>
                    </m:r>
                  </m:sup>
                </m:sSubSup>
                <m:r>
                  <w:rPr>
                    <w:rFonts w:ascii="Cambria Math" w:hAnsi="Cambria Math"/>
                  </w:rPr>
                  <m:t>*DCR</m:t>
                </m:r>
              </m:oMath>
            </m:oMathPara>
          </w:p>
        </w:tc>
        <w:tc>
          <w:tcPr>
            <w:tcW w:w="1883" w:type="dxa"/>
          </w:tcPr>
          <w:p w14:paraId="1B0826A5" w14:textId="77777777" w:rsidR="008F63AA" w:rsidRPr="000A69AB" w:rsidRDefault="00AB1502">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0A69AB">
              <w:rPr>
                <w:rFonts w:ascii="Calibri" w:eastAsia="MS Mincho" w:hAnsi="Calibri" w:cs="Calibri"/>
                <w:sz w:val="24"/>
                <w:szCs w:val="24"/>
              </w:rPr>
              <w:t xml:space="preserve">230 </w:t>
            </w:r>
            <w:proofErr w:type="spellStart"/>
            <w:r w:rsidRPr="000A69AB">
              <w:rPr>
                <w:rFonts w:ascii="Calibri" w:eastAsia="MS Mincho" w:hAnsi="Calibri" w:cs="Calibri"/>
                <w:sz w:val="24"/>
                <w:szCs w:val="24"/>
              </w:rPr>
              <w:t>mW</w:t>
            </w:r>
            <w:proofErr w:type="spellEnd"/>
          </w:p>
        </w:tc>
      </w:tr>
      <w:tr w:rsidR="008F63AA" w:rsidRPr="000A69AB" w14:paraId="6A473DE0" w14:textId="77777777" w:rsidTr="008F63AA">
        <w:trPr>
          <w:trHeight w:val="1175"/>
        </w:trPr>
        <w:tc>
          <w:tcPr>
            <w:cnfStyle w:val="001000000000" w:firstRow="0" w:lastRow="0" w:firstColumn="1" w:lastColumn="0" w:oddVBand="0" w:evenVBand="0" w:oddHBand="0" w:evenHBand="0" w:firstRowFirstColumn="0" w:firstRowLastColumn="0" w:lastRowFirstColumn="0" w:lastRowLastColumn="0"/>
            <w:tcW w:w="1667" w:type="dxa"/>
          </w:tcPr>
          <w:p w14:paraId="1E685D42" w14:textId="77777777" w:rsidR="008F63AA" w:rsidRPr="000A69AB" w:rsidRDefault="00AB1502">
            <w:pPr>
              <w:rPr>
                <w:rFonts w:ascii="Calibri" w:hAnsi="Calibri" w:cs="Calibri"/>
                <w:sz w:val="24"/>
                <w:szCs w:val="24"/>
              </w:rPr>
            </w:pPr>
            <w:r w:rsidRPr="000A69AB">
              <w:rPr>
                <w:rFonts w:ascii="Calibri" w:eastAsia="MS Mincho" w:hAnsi="Calibri" w:cs="Calibri"/>
                <w:sz w:val="24"/>
                <w:szCs w:val="24"/>
              </w:rPr>
              <w:t>MOSFET</w:t>
            </w:r>
          </w:p>
        </w:tc>
        <w:tc>
          <w:tcPr>
            <w:tcW w:w="1984" w:type="dxa"/>
          </w:tcPr>
          <w:p w14:paraId="24CE7E80" w14:textId="77777777" w:rsidR="008F63AA" w:rsidRPr="000A69AB" w:rsidRDefault="00AB1502">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0A69AB">
              <w:rPr>
                <w:rFonts w:ascii="Calibri" w:eastAsia="MS Mincho" w:hAnsi="Calibri" w:cs="Calibri"/>
                <w:sz w:val="24"/>
                <w:szCs w:val="24"/>
              </w:rPr>
              <w:t>Switching Loss</w:t>
            </w:r>
          </w:p>
          <w:p w14:paraId="20D7BFF4" w14:textId="77777777" w:rsidR="008F63AA" w:rsidRPr="000A69AB" w:rsidRDefault="00AB1502">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0A69AB">
              <w:rPr>
                <w:rFonts w:ascii="Calibri" w:eastAsia="MS Mincho" w:hAnsi="Calibri" w:cs="Calibri"/>
                <w:sz w:val="24"/>
                <w:szCs w:val="24"/>
              </w:rPr>
              <w:t>Gate Charge Loss</w:t>
            </w:r>
          </w:p>
        </w:tc>
        <w:tc>
          <w:tcPr>
            <w:tcW w:w="4481" w:type="dxa"/>
          </w:tcPr>
          <w:p w14:paraId="0FEBCA1C" w14:textId="77777777" w:rsidR="008F63AA" w:rsidRPr="000A69AB" w:rsidRDefault="00000000">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SW</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rPr>
                    </m:ctrlPr>
                  </m:sSubPr>
                  <m:e>
                    <m:r>
                      <w:rPr>
                        <w:rFonts w:ascii="Cambria Math" w:hAnsi="Cambria Math"/>
                      </w:rPr>
                      <m:t>V</m:t>
                    </m:r>
                  </m:e>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out</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f</m:t>
                        </m:r>
                      </m:sub>
                    </m:sSub>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SW</m:t>
                    </m:r>
                  </m:sub>
                </m:sSub>
              </m:oMath>
            </m:oMathPara>
          </w:p>
          <w:p w14:paraId="63B55F2C" w14:textId="77777777" w:rsidR="008F63AA" w:rsidRPr="000A69AB" w:rsidRDefault="00AB1502">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0A69AB">
              <w:rPr>
                <w:rFonts w:ascii="Calibri" w:eastAsia="MS Mincho" w:hAnsi="Calibri" w:cs="Calibri"/>
                <w:sz w:val="24"/>
                <w:szCs w:val="24"/>
              </w:rPr>
              <w:t xml:space="preserve">     </w:t>
            </w:r>
            <w:r w:rsidRPr="000A69AB">
              <w:rPr>
                <w:rFonts w:ascii="Cambria Math" w:eastAsia="MS Mincho" w:hAnsi="Cambria Math" w:cs="Cambria Math"/>
                <w:sz w:val="24"/>
                <w:szCs w:val="24"/>
              </w:rPr>
              <w:t>𝑃</w:t>
            </w:r>
            <w:r w:rsidRPr="000A69AB">
              <w:rPr>
                <w:rFonts w:ascii="Calibri" w:eastAsia="MS Mincho" w:hAnsi="Calibri" w:cs="Calibri"/>
                <w:sz w:val="24"/>
                <w:szCs w:val="24"/>
              </w:rPr>
              <w:t>_</w:t>
            </w:r>
            <w:r w:rsidRPr="000A69AB">
              <w:rPr>
                <w:rFonts w:ascii="Cambria Math" w:eastAsia="MS Mincho" w:hAnsi="Cambria Math" w:cs="Cambria Math"/>
                <w:sz w:val="24"/>
                <w:szCs w:val="24"/>
              </w:rPr>
              <w:t>𝐺</w:t>
            </w:r>
            <w:r w:rsidRPr="000A69AB">
              <w:rPr>
                <w:rFonts w:ascii="Calibri" w:eastAsia="MS Mincho" w:hAnsi="Calibri" w:cs="Calibri"/>
                <w:sz w:val="24"/>
                <w:szCs w:val="24"/>
              </w:rPr>
              <w:t xml:space="preserve"> = (</w:t>
            </w:r>
            <w:r w:rsidRPr="000A69AB">
              <w:rPr>
                <w:rFonts w:ascii="Cambria Math" w:eastAsia="MS Mincho" w:hAnsi="Cambria Math" w:cs="Cambria Math"/>
                <w:sz w:val="24"/>
                <w:szCs w:val="24"/>
              </w:rPr>
              <w:t>𝑄𝑔</w:t>
            </w:r>
            <w:r w:rsidRPr="000A69AB">
              <w:rPr>
                <w:rFonts w:ascii="Calibri" w:eastAsia="MS Mincho" w:hAnsi="Calibri" w:cs="Calibri"/>
                <w:sz w:val="24"/>
                <w:szCs w:val="24"/>
              </w:rPr>
              <w:t>−</w:t>
            </w:r>
            <w:r w:rsidRPr="000A69AB">
              <w:rPr>
                <w:rFonts w:ascii="Cambria Math" w:eastAsia="MS Mincho" w:hAnsi="Cambria Math" w:cs="Cambria Math"/>
                <w:sz w:val="24"/>
                <w:szCs w:val="24"/>
              </w:rPr>
              <w:t>𝐻</w:t>
            </w:r>
            <w:r w:rsidRPr="000A69AB">
              <w:rPr>
                <w:rFonts w:ascii="Calibri" w:eastAsia="MS Mincho" w:hAnsi="Calibri" w:cs="Calibri"/>
                <w:sz w:val="24"/>
                <w:szCs w:val="24"/>
              </w:rPr>
              <w:t xml:space="preserve"> + </w:t>
            </w:r>
            <w:r w:rsidRPr="000A69AB">
              <w:rPr>
                <w:rFonts w:ascii="Cambria Math" w:eastAsia="MS Mincho" w:hAnsi="Cambria Math" w:cs="Cambria Math"/>
                <w:sz w:val="24"/>
                <w:szCs w:val="24"/>
              </w:rPr>
              <w:t>𝑄𝑔</w:t>
            </w:r>
            <w:r w:rsidRPr="000A69AB">
              <w:rPr>
                <w:rFonts w:ascii="Calibri" w:eastAsia="MS Mincho" w:hAnsi="Calibri" w:cs="Calibri"/>
                <w:sz w:val="24"/>
                <w:szCs w:val="24"/>
              </w:rPr>
              <w:t>−</w:t>
            </w:r>
            <w:r w:rsidRPr="000A69AB">
              <w:rPr>
                <w:rFonts w:ascii="Cambria Math" w:eastAsia="MS Mincho" w:hAnsi="Cambria Math" w:cs="Cambria Math"/>
                <w:sz w:val="24"/>
                <w:szCs w:val="24"/>
              </w:rPr>
              <w:t>𝐿</w:t>
            </w:r>
            <w:r w:rsidRPr="000A69AB">
              <w:rPr>
                <w:rFonts w:ascii="Calibri" w:eastAsia="MS Mincho" w:hAnsi="Calibri" w:cs="Calibri"/>
                <w:sz w:val="24"/>
                <w:szCs w:val="24"/>
              </w:rPr>
              <w:t xml:space="preserve">) × </w:t>
            </w:r>
            <w:r w:rsidRPr="000A69AB">
              <w:rPr>
                <w:rFonts w:ascii="Cambria Math" w:eastAsia="MS Mincho" w:hAnsi="Cambria Math" w:cs="Cambria Math"/>
                <w:sz w:val="24"/>
                <w:szCs w:val="24"/>
              </w:rPr>
              <w:t>𝑉𝑔𝑠</w:t>
            </w:r>
            <w:r w:rsidRPr="000A69AB">
              <w:rPr>
                <w:rFonts w:ascii="Calibri" w:eastAsia="MS Mincho" w:hAnsi="Calibri" w:cs="Calibri"/>
                <w:sz w:val="24"/>
                <w:szCs w:val="24"/>
              </w:rPr>
              <w:t xml:space="preserve"> × </w:t>
            </w:r>
            <w:r w:rsidRPr="000A69AB">
              <w:rPr>
                <w:rFonts w:ascii="Cambria Math" w:eastAsia="MS Mincho" w:hAnsi="Cambria Math" w:cs="Cambria Math"/>
                <w:sz w:val="24"/>
                <w:szCs w:val="24"/>
              </w:rPr>
              <w:t>𝑓</w:t>
            </w:r>
            <w:r w:rsidRPr="000A69AB">
              <w:rPr>
                <w:rFonts w:ascii="Calibri" w:eastAsia="MS Mincho" w:hAnsi="Calibri" w:cs="Calibri"/>
                <w:sz w:val="24"/>
                <w:szCs w:val="24"/>
              </w:rPr>
              <w:t>_</w:t>
            </w:r>
            <w:proofErr w:type="spellStart"/>
            <w:r w:rsidRPr="000A69AB">
              <w:rPr>
                <w:rFonts w:ascii="Calibri" w:eastAsia="MS Mincho" w:hAnsi="Calibri" w:cs="Calibri"/>
                <w:sz w:val="24"/>
                <w:szCs w:val="24"/>
              </w:rPr>
              <w:t>sw</w:t>
            </w:r>
            <w:proofErr w:type="spellEnd"/>
          </w:p>
        </w:tc>
        <w:tc>
          <w:tcPr>
            <w:tcW w:w="1883" w:type="dxa"/>
          </w:tcPr>
          <w:p w14:paraId="4011145E" w14:textId="77777777" w:rsidR="008F63AA" w:rsidRPr="000A69AB" w:rsidRDefault="00AB1502">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0A69AB">
              <w:rPr>
                <w:rFonts w:ascii="Calibri" w:eastAsia="MS Mincho" w:hAnsi="Calibri" w:cs="Calibri"/>
                <w:sz w:val="24"/>
                <w:szCs w:val="24"/>
              </w:rPr>
              <w:t xml:space="preserve">25.7 </w:t>
            </w:r>
            <w:proofErr w:type="spellStart"/>
            <w:r w:rsidRPr="000A69AB">
              <w:rPr>
                <w:rFonts w:ascii="Calibri" w:eastAsia="MS Mincho" w:hAnsi="Calibri" w:cs="Calibri"/>
                <w:sz w:val="24"/>
                <w:szCs w:val="24"/>
              </w:rPr>
              <w:t>mW</w:t>
            </w:r>
            <w:proofErr w:type="spellEnd"/>
            <w:r w:rsidRPr="000A69AB">
              <w:rPr>
                <w:rFonts w:ascii="Calibri" w:eastAsia="MS Mincho" w:hAnsi="Calibri" w:cs="Calibri"/>
                <w:sz w:val="24"/>
                <w:szCs w:val="24"/>
              </w:rPr>
              <w:t xml:space="preserve"> (main switch) + 4mW(driver)</w:t>
            </w:r>
          </w:p>
        </w:tc>
      </w:tr>
      <w:tr w:rsidR="008F63AA" w:rsidRPr="000A69AB" w14:paraId="732561F3" w14:textId="77777777" w:rsidTr="008F63AA">
        <w:trPr>
          <w:cnfStyle w:val="000000100000" w:firstRow="0" w:lastRow="0" w:firstColumn="0" w:lastColumn="0" w:oddVBand="0" w:evenVBand="0" w:oddHBand="1" w:evenHBand="0" w:firstRowFirstColumn="0" w:firstRowLastColumn="0" w:lastRowFirstColumn="0" w:lastRowLastColumn="0"/>
          <w:trHeight w:val="956"/>
        </w:trPr>
        <w:tc>
          <w:tcPr>
            <w:cnfStyle w:val="001000000000" w:firstRow="0" w:lastRow="0" w:firstColumn="1" w:lastColumn="0" w:oddVBand="0" w:evenVBand="0" w:oddHBand="0" w:evenHBand="0" w:firstRowFirstColumn="0" w:firstRowLastColumn="0" w:lastRowFirstColumn="0" w:lastRowLastColumn="0"/>
            <w:tcW w:w="1667" w:type="dxa"/>
          </w:tcPr>
          <w:p w14:paraId="4A1DB183" w14:textId="77777777" w:rsidR="008F63AA" w:rsidRPr="000A69AB" w:rsidRDefault="00AB1502">
            <w:pPr>
              <w:rPr>
                <w:rFonts w:ascii="Calibri" w:hAnsi="Calibri" w:cs="Calibri"/>
                <w:sz w:val="24"/>
                <w:szCs w:val="24"/>
              </w:rPr>
            </w:pPr>
            <w:r w:rsidRPr="000A69AB">
              <w:rPr>
                <w:rFonts w:ascii="Calibri" w:eastAsia="MS Mincho" w:hAnsi="Calibri" w:cs="Calibri"/>
                <w:sz w:val="24"/>
                <w:szCs w:val="24"/>
              </w:rPr>
              <w:t>Diode</w:t>
            </w:r>
          </w:p>
        </w:tc>
        <w:tc>
          <w:tcPr>
            <w:tcW w:w="1984" w:type="dxa"/>
          </w:tcPr>
          <w:p w14:paraId="702FC115" w14:textId="77777777" w:rsidR="008F63AA" w:rsidRPr="000A69AB" w:rsidRDefault="00AB1502">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0A69AB">
              <w:rPr>
                <w:rFonts w:ascii="Calibri" w:eastAsia="MS Mincho" w:hAnsi="Calibri" w:cs="Calibri"/>
                <w:sz w:val="24"/>
                <w:szCs w:val="24"/>
              </w:rPr>
              <w:t>Reverse Recovery Loss</w:t>
            </w:r>
          </w:p>
        </w:tc>
        <w:tc>
          <w:tcPr>
            <w:tcW w:w="4481" w:type="dxa"/>
          </w:tcPr>
          <w:p w14:paraId="730F424E" w14:textId="77777777" w:rsidR="008F63AA" w:rsidRPr="000A69AB" w:rsidRDefault="00000000">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D</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rPr>
                    </m:ctrlPr>
                  </m:sSubPr>
                  <m:e>
                    <m:r>
                      <w:rPr>
                        <w:rFonts w:ascii="Cambria Math" w:hAnsi="Cambria Math"/>
                      </w:rPr>
                      <m:t>V</m:t>
                    </m:r>
                  </m:e>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RR</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rr</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SW</m:t>
                    </m:r>
                  </m:sub>
                </m:sSub>
              </m:oMath>
            </m:oMathPara>
          </w:p>
        </w:tc>
        <w:tc>
          <w:tcPr>
            <w:tcW w:w="1883" w:type="dxa"/>
          </w:tcPr>
          <w:p w14:paraId="2B6F97F5" w14:textId="77777777" w:rsidR="008F63AA" w:rsidRPr="000A69AB" w:rsidRDefault="00AB1502">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0A69AB">
              <w:rPr>
                <w:rFonts w:ascii="Calibri" w:eastAsia="MS Mincho" w:hAnsi="Calibri" w:cs="Calibri"/>
                <w:sz w:val="24"/>
                <w:szCs w:val="24"/>
              </w:rPr>
              <w:t>Negligible (Schottky)</w:t>
            </w:r>
          </w:p>
        </w:tc>
      </w:tr>
      <w:tr w:rsidR="008F63AA" w:rsidRPr="000A69AB" w14:paraId="3727F69F" w14:textId="77777777" w:rsidTr="008F63AA">
        <w:trPr>
          <w:trHeight w:val="678"/>
        </w:trPr>
        <w:tc>
          <w:tcPr>
            <w:cnfStyle w:val="001000000000" w:firstRow="0" w:lastRow="0" w:firstColumn="1" w:lastColumn="0" w:oddVBand="0" w:evenVBand="0" w:oddHBand="0" w:evenHBand="0" w:firstRowFirstColumn="0" w:firstRowLastColumn="0" w:lastRowFirstColumn="0" w:lastRowLastColumn="0"/>
            <w:tcW w:w="1667" w:type="dxa"/>
          </w:tcPr>
          <w:p w14:paraId="7C2BA035" w14:textId="77777777" w:rsidR="008F63AA" w:rsidRPr="000A69AB" w:rsidRDefault="00AB1502">
            <w:pPr>
              <w:rPr>
                <w:rFonts w:ascii="Calibri" w:hAnsi="Calibri" w:cs="Calibri"/>
                <w:sz w:val="24"/>
                <w:szCs w:val="24"/>
              </w:rPr>
            </w:pPr>
            <w:r w:rsidRPr="000A69AB">
              <w:rPr>
                <w:rFonts w:ascii="Calibri" w:eastAsia="MS Mincho" w:hAnsi="Calibri" w:cs="Calibri"/>
                <w:sz w:val="24"/>
                <w:szCs w:val="24"/>
              </w:rPr>
              <w:t>Capacitor</w:t>
            </w:r>
          </w:p>
        </w:tc>
        <w:tc>
          <w:tcPr>
            <w:tcW w:w="1984" w:type="dxa"/>
          </w:tcPr>
          <w:p w14:paraId="30AE180D" w14:textId="77777777" w:rsidR="008F63AA" w:rsidRPr="000A69AB" w:rsidRDefault="00AB1502">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0A69AB">
              <w:rPr>
                <w:rFonts w:ascii="Calibri" w:eastAsia="MS Mincho" w:hAnsi="Calibri" w:cs="Calibri"/>
                <w:sz w:val="24"/>
                <w:szCs w:val="24"/>
              </w:rPr>
              <w:t>Conduction Loss</w:t>
            </w:r>
          </w:p>
        </w:tc>
        <w:tc>
          <w:tcPr>
            <w:tcW w:w="4481" w:type="dxa"/>
          </w:tcPr>
          <w:p w14:paraId="21DD7BDF" w14:textId="77777777" w:rsidR="008F63AA" w:rsidRPr="000A69AB" w:rsidRDefault="00000000">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rippl</m:t>
                    </m:r>
                    <m:sSub>
                      <m:sSubPr>
                        <m:ctrlPr>
                          <w:rPr>
                            <w:rFonts w:ascii="Cambria Math" w:hAnsi="Cambria Math"/>
                          </w:rPr>
                        </m:ctrlPr>
                      </m:sSubPr>
                      <m:e>
                        <m:r>
                          <w:rPr>
                            <w:rFonts w:ascii="Cambria Math" w:hAnsi="Cambria Math"/>
                          </w:rPr>
                          <m:t>e</m:t>
                        </m:r>
                      </m:e>
                      <m:sub>
                        <m:r>
                          <w:rPr>
                            <w:rFonts w:ascii="Cambria Math" w:hAnsi="Cambria Math"/>
                          </w:rPr>
                          <m:t>rms</m:t>
                        </m:r>
                      </m:sub>
                    </m:sSub>
                  </m:sub>
                  <m:sup>
                    <m:r>
                      <w:rPr>
                        <w:rFonts w:ascii="Cambria Math" w:hAnsi="Cambria Math"/>
                      </w:rPr>
                      <m:t>2</m:t>
                    </m:r>
                  </m:sup>
                </m:sSubSup>
                <m:r>
                  <w:rPr>
                    <w:rFonts w:ascii="Cambria Math" w:hAnsi="Cambria Math"/>
                  </w:rPr>
                  <m:t>*ESR</m:t>
                </m:r>
              </m:oMath>
            </m:oMathPara>
          </w:p>
        </w:tc>
        <w:tc>
          <w:tcPr>
            <w:tcW w:w="1883" w:type="dxa"/>
          </w:tcPr>
          <w:p w14:paraId="48E5E8FC" w14:textId="77777777" w:rsidR="008F63AA" w:rsidRPr="000A69AB" w:rsidRDefault="00AB1502">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0A69AB">
              <w:rPr>
                <w:rFonts w:ascii="Calibri" w:eastAsia="MS Mincho" w:hAnsi="Calibri" w:cs="Calibri"/>
                <w:sz w:val="24"/>
                <w:szCs w:val="24"/>
              </w:rPr>
              <w:t xml:space="preserve">1.2 </w:t>
            </w:r>
            <w:proofErr w:type="spellStart"/>
            <w:r w:rsidRPr="000A69AB">
              <w:rPr>
                <w:rFonts w:ascii="Calibri" w:eastAsia="MS Mincho" w:hAnsi="Calibri" w:cs="Calibri"/>
                <w:sz w:val="24"/>
                <w:szCs w:val="24"/>
              </w:rPr>
              <w:t>mW</w:t>
            </w:r>
            <w:proofErr w:type="spellEnd"/>
          </w:p>
        </w:tc>
      </w:tr>
    </w:tbl>
    <w:p w14:paraId="132CFAE5" w14:textId="77777777" w:rsidR="008F63AA" w:rsidRPr="000A69AB" w:rsidRDefault="008F63AA">
      <w:pPr>
        <w:rPr>
          <w:rFonts w:ascii="Calibri" w:hAnsi="Calibri" w:cs="Calibri"/>
          <w:sz w:val="24"/>
          <w:szCs w:val="24"/>
        </w:rPr>
      </w:pPr>
    </w:p>
    <w:p w14:paraId="3FA1E175" w14:textId="77777777" w:rsidR="008F63AA" w:rsidRPr="000A69AB" w:rsidRDefault="00AB1502">
      <w:pPr>
        <w:rPr>
          <w:rFonts w:ascii="Calibri" w:hAnsi="Calibri" w:cs="Calibri"/>
          <w:b/>
          <w:bCs/>
          <w:sz w:val="32"/>
          <w:szCs w:val="32"/>
        </w:rPr>
      </w:pPr>
      <w:r w:rsidRPr="000A69AB">
        <w:rPr>
          <w:rFonts w:ascii="Calibri" w:hAnsi="Calibri" w:cs="Calibri"/>
          <w:b/>
          <w:bCs/>
          <w:sz w:val="32"/>
          <w:szCs w:val="32"/>
        </w:rPr>
        <w:t>4</w:t>
      </w:r>
      <w:r w:rsidRPr="000A69AB">
        <w:rPr>
          <w:rFonts w:ascii="Calibri" w:hAnsi="Calibri" w:cs="Calibri"/>
          <w:b/>
          <w:bCs/>
          <w:sz w:val="32"/>
          <w:szCs w:val="32"/>
        </w:rPr>
        <w:tab/>
        <w:t>The Project: Buck Converter in Practice</w:t>
      </w:r>
    </w:p>
    <w:p w14:paraId="40531D2C" w14:textId="77777777" w:rsidR="008F63AA" w:rsidRPr="000A69AB" w:rsidRDefault="00AB1502">
      <w:pPr>
        <w:ind w:firstLine="720"/>
        <w:rPr>
          <w:rFonts w:ascii="Calibri" w:hAnsi="Calibri" w:cs="Calibri"/>
          <w:b/>
          <w:bCs/>
          <w:sz w:val="28"/>
          <w:szCs w:val="28"/>
        </w:rPr>
      </w:pPr>
      <w:r w:rsidRPr="000A69AB">
        <w:rPr>
          <w:rFonts w:ascii="Calibri" w:hAnsi="Calibri" w:cs="Calibri"/>
          <w:b/>
          <w:bCs/>
          <w:sz w:val="28"/>
          <w:szCs w:val="28"/>
        </w:rPr>
        <w:t>4.1 Physical Implementation</w:t>
      </w:r>
    </w:p>
    <w:p w14:paraId="4F92E864" w14:textId="77777777" w:rsidR="008F63AA" w:rsidRPr="000A69AB" w:rsidRDefault="00AB1502">
      <w:pPr>
        <w:rPr>
          <w:rFonts w:ascii="Calibri" w:hAnsi="Calibri" w:cs="Calibri"/>
          <w:sz w:val="24"/>
          <w:szCs w:val="24"/>
        </w:rPr>
      </w:pPr>
      <w:r w:rsidRPr="000A69AB">
        <w:rPr>
          <w:rFonts w:ascii="Calibri" w:hAnsi="Calibri" w:cs="Calibri"/>
          <w:sz w:val="24"/>
          <w:szCs w:val="24"/>
        </w:rPr>
        <w:t xml:space="preserve">We first started realizing the project by generating the necessary signals, that is, the </w:t>
      </w:r>
      <w:proofErr w:type="spellStart"/>
      <w:r w:rsidRPr="000A69AB">
        <w:rPr>
          <w:rFonts w:ascii="Calibri" w:hAnsi="Calibri" w:cs="Calibri"/>
          <w:sz w:val="24"/>
          <w:szCs w:val="24"/>
        </w:rPr>
        <w:t>comp_ref</w:t>
      </w:r>
      <w:proofErr w:type="spellEnd"/>
      <w:r w:rsidRPr="000A69AB">
        <w:rPr>
          <w:rFonts w:ascii="Calibri" w:hAnsi="Calibri" w:cs="Calibri"/>
          <w:sz w:val="24"/>
          <w:szCs w:val="24"/>
        </w:rPr>
        <w:t xml:space="preserve"> and the sawtooth signal. As mentioned in chapter 3.5.5, we generated the reference signal using a TL431, and the sawtooth signal with a single op-amp. They can be seen in Figure 15. The project is realized on a perforated </w:t>
      </w:r>
      <w:proofErr w:type="spellStart"/>
      <w:r w:rsidRPr="000A69AB">
        <w:rPr>
          <w:rFonts w:ascii="Calibri" w:hAnsi="Calibri" w:cs="Calibri"/>
          <w:sz w:val="24"/>
          <w:szCs w:val="24"/>
        </w:rPr>
        <w:t>pertinax</w:t>
      </w:r>
      <w:proofErr w:type="spellEnd"/>
      <w:r w:rsidRPr="000A69AB">
        <w:rPr>
          <w:rFonts w:ascii="Calibri" w:hAnsi="Calibri" w:cs="Calibri"/>
          <w:sz w:val="24"/>
          <w:szCs w:val="24"/>
        </w:rPr>
        <w:t xml:space="preserve"> board by hand.</w:t>
      </w:r>
    </w:p>
    <w:p w14:paraId="51EA2223" w14:textId="77777777" w:rsidR="008F63AA" w:rsidRPr="000A69AB" w:rsidRDefault="00AB1502">
      <w:pPr>
        <w:jc w:val="center"/>
        <w:rPr>
          <w:rFonts w:ascii="Calibri" w:hAnsi="Calibri" w:cs="Calibri"/>
          <w:sz w:val="24"/>
          <w:szCs w:val="24"/>
        </w:rPr>
      </w:pPr>
      <w:r w:rsidRPr="000A69AB">
        <w:rPr>
          <w:noProof/>
        </w:rPr>
        <w:drawing>
          <wp:inline distT="0" distB="0" distL="0" distR="0" wp14:anchorId="59C09879" wp14:editId="4CA63093">
            <wp:extent cx="1973580" cy="1475105"/>
            <wp:effectExtent l="0" t="0" r="0" b="0"/>
            <wp:docPr id="29" name="Image16" descr="A circuit board with wires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 descr="A circuit board with wires and wires&#10;&#10;AI-generated content may be incorrect."/>
                    <pic:cNvPicPr>
                      <a:picLocks noChangeAspect="1" noChangeArrowheads="1"/>
                    </pic:cNvPicPr>
                  </pic:nvPicPr>
                  <pic:blipFill>
                    <a:blip r:embed="rId37"/>
                    <a:srcRect l="32363" t="50003" r="11663"/>
                    <a:stretch>
                      <a:fillRect/>
                    </a:stretch>
                  </pic:blipFill>
                  <pic:spPr bwMode="auto">
                    <a:xfrm>
                      <a:off x="0" y="0"/>
                      <a:ext cx="1973580" cy="1475105"/>
                    </a:xfrm>
                    <a:prstGeom prst="rect">
                      <a:avLst/>
                    </a:prstGeom>
                    <a:noFill/>
                  </pic:spPr>
                </pic:pic>
              </a:graphicData>
            </a:graphic>
          </wp:inline>
        </w:drawing>
      </w:r>
      <w:r w:rsidRPr="000A69AB">
        <w:rPr>
          <w:noProof/>
        </w:rPr>
        <w:drawing>
          <wp:inline distT="0" distB="0" distL="0" distR="0" wp14:anchorId="1EA25058" wp14:editId="53F10ABF">
            <wp:extent cx="1760220" cy="1470660"/>
            <wp:effectExtent l="0" t="0" r="0" b="0"/>
            <wp:docPr id="30" name="Image17" descr="A circuit board with wires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 descr="A circuit board with wires and wires&#10;&#10;AI-generated content may be incorrect."/>
                    <pic:cNvPicPr>
                      <a:picLocks noChangeAspect="1" noChangeArrowheads="1"/>
                    </pic:cNvPicPr>
                  </pic:nvPicPr>
                  <pic:blipFill>
                    <a:blip r:embed="rId38"/>
                    <a:srcRect t="55607" r="63367" b="21447"/>
                    <a:stretch>
                      <a:fillRect/>
                    </a:stretch>
                  </pic:blipFill>
                  <pic:spPr bwMode="auto">
                    <a:xfrm>
                      <a:off x="0" y="0"/>
                      <a:ext cx="1760220" cy="1470660"/>
                    </a:xfrm>
                    <a:prstGeom prst="rect">
                      <a:avLst/>
                    </a:prstGeom>
                    <a:noFill/>
                  </pic:spPr>
                </pic:pic>
              </a:graphicData>
            </a:graphic>
          </wp:inline>
        </w:drawing>
      </w:r>
    </w:p>
    <w:p w14:paraId="1E2C8271" w14:textId="77777777" w:rsidR="008F63AA" w:rsidRPr="000A69AB" w:rsidRDefault="00AB1502">
      <w:pPr>
        <w:jc w:val="center"/>
        <w:rPr>
          <w:rFonts w:ascii="Calibri" w:hAnsi="Calibri" w:cs="Calibri"/>
          <w:i/>
          <w:spacing w:val="-6"/>
        </w:rPr>
      </w:pPr>
      <w:r w:rsidRPr="000A69AB">
        <w:rPr>
          <w:rFonts w:ascii="Calibri" w:hAnsi="Calibri" w:cs="Calibri"/>
          <w:i/>
        </w:rPr>
        <w:t>Figure</w:t>
      </w:r>
      <w:r w:rsidRPr="000A69AB">
        <w:rPr>
          <w:rFonts w:ascii="Calibri" w:hAnsi="Calibri" w:cs="Calibri"/>
          <w:i/>
          <w:spacing w:val="-6"/>
        </w:rPr>
        <w:t xml:space="preserve"> 15. Sawtooth signal (left) and </w:t>
      </w:r>
      <w:proofErr w:type="spellStart"/>
      <w:r w:rsidRPr="000A69AB">
        <w:rPr>
          <w:rFonts w:ascii="Calibri" w:hAnsi="Calibri" w:cs="Calibri"/>
          <w:i/>
          <w:spacing w:val="-6"/>
        </w:rPr>
        <w:t>comp_ref</w:t>
      </w:r>
      <w:proofErr w:type="spellEnd"/>
      <w:r w:rsidRPr="000A69AB">
        <w:rPr>
          <w:rFonts w:ascii="Calibri" w:hAnsi="Calibri" w:cs="Calibri"/>
          <w:i/>
          <w:spacing w:val="-6"/>
        </w:rPr>
        <w:t xml:space="preserve"> (right)</w:t>
      </w:r>
    </w:p>
    <w:p w14:paraId="2C94E7D8" w14:textId="77777777" w:rsidR="008F63AA" w:rsidRPr="000A69AB" w:rsidRDefault="008F63AA">
      <w:pPr>
        <w:rPr>
          <w:rFonts w:ascii="Calibri" w:hAnsi="Calibri" w:cs="Calibri"/>
          <w:iCs/>
          <w:spacing w:val="-6"/>
          <w:sz w:val="24"/>
          <w:szCs w:val="24"/>
        </w:rPr>
      </w:pPr>
    </w:p>
    <w:p w14:paraId="678F052F" w14:textId="77777777" w:rsidR="008F63AA" w:rsidRPr="000A69AB" w:rsidRDefault="00AB1502">
      <w:pPr>
        <w:rPr>
          <w:rFonts w:ascii="Calibri" w:hAnsi="Calibri" w:cs="Calibri"/>
          <w:iCs/>
          <w:spacing w:val="-6"/>
          <w:sz w:val="24"/>
          <w:szCs w:val="24"/>
        </w:rPr>
      </w:pPr>
      <w:r w:rsidRPr="000A69AB">
        <w:rPr>
          <w:rFonts w:ascii="Calibri" w:hAnsi="Calibri" w:cs="Calibri"/>
          <w:iCs/>
          <w:spacing w:val="-6"/>
          <w:sz w:val="24"/>
          <w:szCs w:val="24"/>
        </w:rPr>
        <w:t xml:space="preserve">After generating the necessary signals, we implemented the whole circuit. Since mostly SMD components and a perforated </w:t>
      </w:r>
      <w:proofErr w:type="spellStart"/>
      <w:r w:rsidRPr="000A69AB">
        <w:rPr>
          <w:rFonts w:ascii="Calibri" w:hAnsi="Calibri" w:cs="Calibri"/>
          <w:iCs/>
          <w:spacing w:val="-6"/>
          <w:sz w:val="24"/>
          <w:szCs w:val="24"/>
        </w:rPr>
        <w:t>pertinax</w:t>
      </w:r>
      <w:proofErr w:type="spellEnd"/>
      <w:r w:rsidRPr="000A69AB">
        <w:rPr>
          <w:rFonts w:ascii="Calibri" w:hAnsi="Calibri" w:cs="Calibri"/>
          <w:iCs/>
          <w:spacing w:val="-6"/>
          <w:sz w:val="24"/>
          <w:szCs w:val="24"/>
        </w:rPr>
        <w:t xml:space="preserve"> board is used, it took a long time to solder everything by hand. At the end of 2 weeks of soldering and trying different designs, the circuit was finally completed. The complete circuit can be seen in Figure 16.</w:t>
      </w:r>
    </w:p>
    <w:p w14:paraId="74C6D35B" w14:textId="77777777" w:rsidR="008F63AA" w:rsidRPr="000A69AB" w:rsidRDefault="00AB1502">
      <w:pPr>
        <w:jc w:val="center"/>
        <w:rPr>
          <w:rFonts w:ascii="Calibri" w:hAnsi="Calibri" w:cs="Calibri"/>
          <w:iCs/>
          <w:spacing w:val="-6"/>
          <w:sz w:val="24"/>
          <w:szCs w:val="24"/>
        </w:rPr>
      </w:pPr>
      <w:r w:rsidRPr="000A69AB">
        <w:rPr>
          <w:noProof/>
        </w:rPr>
        <w:drawing>
          <wp:inline distT="0" distB="0" distL="0" distR="0" wp14:anchorId="613625DD" wp14:editId="75577F60">
            <wp:extent cx="3680460" cy="2391410"/>
            <wp:effectExtent l="0" t="0" r="0" b="0"/>
            <wp:docPr id="31"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pic:cNvPicPr>
                      <a:picLocks noChangeAspect="1" noChangeArrowheads="1"/>
                    </pic:cNvPicPr>
                  </pic:nvPicPr>
                  <pic:blipFill>
                    <a:blip r:embed="rId39"/>
                    <a:srcRect l="3437" t="16477"/>
                    <a:stretch>
                      <a:fillRect/>
                    </a:stretch>
                  </pic:blipFill>
                  <pic:spPr bwMode="auto">
                    <a:xfrm>
                      <a:off x="0" y="0"/>
                      <a:ext cx="3680460" cy="2391410"/>
                    </a:xfrm>
                    <a:prstGeom prst="rect">
                      <a:avLst/>
                    </a:prstGeom>
                    <a:noFill/>
                  </pic:spPr>
                </pic:pic>
              </a:graphicData>
            </a:graphic>
          </wp:inline>
        </w:drawing>
      </w:r>
    </w:p>
    <w:p w14:paraId="3AFEA211" w14:textId="60E8465B" w:rsidR="000A69AB" w:rsidRPr="0096297E" w:rsidRDefault="00AB1502" w:rsidP="0096297E">
      <w:pPr>
        <w:jc w:val="center"/>
        <w:rPr>
          <w:rFonts w:ascii="Calibri" w:hAnsi="Calibri" w:cs="Calibri"/>
          <w:i/>
          <w:spacing w:val="-6"/>
        </w:rPr>
      </w:pPr>
      <w:r w:rsidRPr="000A69AB">
        <w:rPr>
          <w:rFonts w:ascii="Calibri" w:hAnsi="Calibri" w:cs="Calibri"/>
          <w:i/>
        </w:rPr>
        <w:t>Figure</w:t>
      </w:r>
      <w:r w:rsidRPr="000A69AB">
        <w:rPr>
          <w:rFonts w:ascii="Calibri" w:hAnsi="Calibri" w:cs="Calibri"/>
          <w:i/>
          <w:spacing w:val="-6"/>
        </w:rPr>
        <w:t xml:space="preserve"> 16. Complete circuit</w:t>
      </w:r>
    </w:p>
    <w:p w14:paraId="4FD5B2B5" w14:textId="41F6FAC1" w:rsidR="008F63AA" w:rsidRPr="000A69AB" w:rsidRDefault="00AB1502">
      <w:pPr>
        <w:ind w:firstLine="720"/>
        <w:rPr>
          <w:rFonts w:ascii="Calibri" w:hAnsi="Calibri" w:cs="Calibri"/>
          <w:b/>
          <w:bCs/>
          <w:sz w:val="28"/>
          <w:szCs w:val="28"/>
        </w:rPr>
      </w:pPr>
      <w:r w:rsidRPr="000A69AB">
        <w:rPr>
          <w:rFonts w:ascii="Calibri" w:hAnsi="Calibri" w:cs="Calibri"/>
          <w:b/>
          <w:bCs/>
          <w:sz w:val="28"/>
          <w:szCs w:val="28"/>
        </w:rPr>
        <w:t>4.2 Measurements</w:t>
      </w:r>
    </w:p>
    <w:p w14:paraId="543598BA" w14:textId="77777777" w:rsidR="008F63AA" w:rsidRPr="000A69AB" w:rsidRDefault="00AB1502">
      <w:pPr>
        <w:rPr>
          <w:rFonts w:ascii="Calibri" w:hAnsi="Calibri" w:cs="Calibri"/>
          <w:sz w:val="24"/>
          <w:szCs w:val="24"/>
        </w:rPr>
      </w:pPr>
      <w:r w:rsidRPr="000A69AB">
        <w:rPr>
          <w:rFonts w:ascii="Calibri" w:hAnsi="Calibri" w:cs="Calibri"/>
          <w:sz w:val="24"/>
          <w:szCs w:val="24"/>
        </w:rPr>
        <w:t>Figure 17. shows the output voltage level and output voltage ripple. The output voltage is 12V and the output voltage ripple is 8.6 mV, which is way below the maximum ripple given as %3.</w:t>
      </w:r>
    </w:p>
    <w:p w14:paraId="273102A5" w14:textId="77777777" w:rsidR="008F63AA" w:rsidRPr="000A69AB" w:rsidRDefault="00AB1502">
      <w:pPr>
        <w:rPr>
          <w:rFonts w:ascii="Calibri" w:hAnsi="Calibri" w:cs="Calibri"/>
          <w:sz w:val="24"/>
          <w:szCs w:val="24"/>
        </w:rPr>
      </w:pPr>
      <w:r w:rsidRPr="000A69AB">
        <w:rPr>
          <w:noProof/>
        </w:rPr>
        <w:drawing>
          <wp:inline distT="0" distB="0" distL="0" distR="0" wp14:anchorId="38BE7BE3" wp14:editId="7EA39099">
            <wp:extent cx="2348230" cy="2223135"/>
            <wp:effectExtent l="0" t="0" r="0" b="0"/>
            <wp:docPr id="32" name="Image1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 descr="A screen shot of a computer&#10;&#10;AI-generated content may be incorrect."/>
                    <pic:cNvPicPr>
                      <a:picLocks noChangeAspect="1" noChangeArrowheads="1"/>
                    </pic:cNvPicPr>
                  </pic:nvPicPr>
                  <pic:blipFill>
                    <a:blip r:embed="rId40"/>
                    <a:stretch>
                      <a:fillRect/>
                    </a:stretch>
                  </pic:blipFill>
                  <pic:spPr bwMode="auto">
                    <a:xfrm>
                      <a:off x="0" y="0"/>
                      <a:ext cx="2348230" cy="2223135"/>
                    </a:xfrm>
                    <a:prstGeom prst="rect">
                      <a:avLst/>
                    </a:prstGeom>
                    <a:noFill/>
                  </pic:spPr>
                </pic:pic>
              </a:graphicData>
            </a:graphic>
          </wp:inline>
        </w:drawing>
      </w:r>
      <w:r w:rsidRPr="000A69AB">
        <w:rPr>
          <w:noProof/>
        </w:rPr>
        <w:drawing>
          <wp:inline distT="0" distB="0" distL="0" distR="0" wp14:anchorId="63EF3551" wp14:editId="6ADD4874">
            <wp:extent cx="3110230" cy="2203450"/>
            <wp:effectExtent l="0" t="0" r="0" b="0"/>
            <wp:docPr id="33" name="Image20"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A screen shot of a graph&#10;&#10;AI-generated content may be incorrect."/>
                    <pic:cNvPicPr>
                      <a:picLocks noChangeAspect="1" noChangeArrowheads="1"/>
                    </pic:cNvPicPr>
                  </pic:nvPicPr>
                  <pic:blipFill>
                    <a:blip r:embed="rId41"/>
                    <a:stretch>
                      <a:fillRect/>
                    </a:stretch>
                  </pic:blipFill>
                  <pic:spPr bwMode="auto">
                    <a:xfrm>
                      <a:off x="0" y="0"/>
                      <a:ext cx="3110230" cy="2203450"/>
                    </a:xfrm>
                    <a:prstGeom prst="rect">
                      <a:avLst/>
                    </a:prstGeom>
                    <a:noFill/>
                  </pic:spPr>
                </pic:pic>
              </a:graphicData>
            </a:graphic>
          </wp:inline>
        </w:drawing>
      </w:r>
    </w:p>
    <w:p w14:paraId="1E3F3D13" w14:textId="77777777" w:rsidR="008F63AA" w:rsidRPr="000A69AB" w:rsidRDefault="00AB1502">
      <w:pPr>
        <w:jc w:val="center"/>
        <w:rPr>
          <w:rFonts w:ascii="Calibri" w:hAnsi="Calibri" w:cs="Calibri"/>
          <w:i/>
          <w:spacing w:val="-6"/>
        </w:rPr>
      </w:pPr>
      <w:r w:rsidRPr="000A69AB">
        <w:rPr>
          <w:rFonts w:ascii="Calibri" w:hAnsi="Calibri" w:cs="Calibri"/>
          <w:i/>
        </w:rPr>
        <w:t>Figure</w:t>
      </w:r>
      <w:r w:rsidRPr="000A69AB">
        <w:rPr>
          <w:rFonts w:ascii="Calibri" w:hAnsi="Calibri" w:cs="Calibri"/>
          <w:i/>
          <w:spacing w:val="-6"/>
        </w:rPr>
        <w:t xml:space="preserve"> 17. Output voltage</w:t>
      </w:r>
    </w:p>
    <w:p w14:paraId="7B16C02A" w14:textId="1D92D5C4" w:rsidR="008F63AA" w:rsidRPr="000A69AB" w:rsidRDefault="00AB1502">
      <w:pPr>
        <w:rPr>
          <w:rFonts w:ascii="Calibri" w:hAnsi="Calibri" w:cs="Calibri"/>
          <w:sz w:val="24"/>
          <w:szCs w:val="24"/>
        </w:rPr>
      </w:pPr>
      <w:r w:rsidRPr="000A69AB">
        <w:rPr>
          <w:rFonts w:ascii="Calibri" w:hAnsi="Calibri" w:cs="Calibri"/>
          <w:sz w:val="24"/>
          <w:szCs w:val="24"/>
        </w:rPr>
        <w:lastRenderedPageBreak/>
        <w:t>Figure 18 (although originally recorded for transient response) shows us the inductor current ripple as 1</w:t>
      </w:r>
      <w:r w:rsidR="002F3BB5">
        <w:rPr>
          <w:rFonts w:ascii="Calibri" w:hAnsi="Calibri" w:cs="Calibri"/>
          <w:sz w:val="24"/>
          <w:szCs w:val="24"/>
        </w:rPr>
        <w:t>76</w:t>
      </w:r>
      <w:r w:rsidRPr="000A69AB">
        <w:rPr>
          <w:rFonts w:ascii="Calibri" w:hAnsi="Calibri" w:cs="Calibri"/>
          <w:sz w:val="24"/>
          <w:szCs w:val="24"/>
        </w:rPr>
        <w:t xml:space="preserve"> mA, which corresponds to %</w:t>
      </w:r>
      <w:r w:rsidR="002F3BB5">
        <w:rPr>
          <w:rFonts w:ascii="Calibri" w:hAnsi="Calibri" w:cs="Calibri"/>
          <w:sz w:val="24"/>
          <w:szCs w:val="24"/>
        </w:rPr>
        <w:t>43</w:t>
      </w:r>
      <w:r w:rsidRPr="000A69AB">
        <w:rPr>
          <w:rFonts w:ascii="Calibri" w:hAnsi="Calibri" w:cs="Calibri"/>
          <w:sz w:val="24"/>
          <w:szCs w:val="24"/>
        </w:rPr>
        <w:t xml:space="preserve"> ripple. This is slightly above the necessary value, due to the </w:t>
      </w:r>
      <w:proofErr w:type="gramStart"/>
      <w:r w:rsidRPr="000A69AB">
        <w:rPr>
          <w:rFonts w:ascii="Calibri" w:hAnsi="Calibri" w:cs="Calibri"/>
          <w:sz w:val="24"/>
          <w:szCs w:val="24"/>
        </w:rPr>
        <w:t>facts</w:t>
      </w:r>
      <w:proofErr w:type="gramEnd"/>
      <w:r w:rsidRPr="000A69AB">
        <w:rPr>
          <w:rFonts w:ascii="Calibri" w:hAnsi="Calibri" w:cs="Calibri"/>
          <w:sz w:val="24"/>
          <w:szCs w:val="24"/>
        </w:rPr>
        <w:t xml:space="preserve"> that the components are non-ideal and the frequency of the actual circuit is ever so slightly smaller than the design goal of 10 kHz.</w:t>
      </w:r>
      <w:r w:rsidR="002F3BB5">
        <w:rPr>
          <w:rFonts w:ascii="Calibri" w:hAnsi="Calibri" w:cs="Calibri"/>
          <w:sz w:val="24"/>
          <w:szCs w:val="24"/>
        </w:rPr>
        <w:t xml:space="preserve"> Another cause of this is as current goes through the inductor, inductor starts to become saturated, and reaches to a lower inductance value compared to the nominal value.</w:t>
      </w:r>
    </w:p>
    <w:p w14:paraId="509090C4" w14:textId="36879BD6" w:rsidR="002F3BB5" w:rsidRDefault="000A69AB">
      <w:pPr>
        <w:rPr>
          <w:noProof/>
        </w:rPr>
      </w:pPr>
      <w:r w:rsidRPr="000A69AB">
        <w:t xml:space="preserve">             </w:t>
      </w:r>
    </w:p>
    <w:p w14:paraId="32D7094A" w14:textId="721930F0" w:rsidR="008F63AA" w:rsidRPr="000A69AB" w:rsidRDefault="002F3BB5">
      <w:r>
        <w:rPr>
          <w:noProof/>
        </w:rPr>
        <mc:AlternateContent>
          <mc:Choice Requires="wps">
            <w:drawing>
              <wp:anchor distT="0" distB="0" distL="0" distR="0" simplePos="0" relativeHeight="49" behindDoc="0" locked="0" layoutInCell="1" allowOverlap="1" wp14:anchorId="5CB927C8" wp14:editId="719B28B9">
                <wp:simplePos x="0" y="0"/>
                <wp:positionH relativeFrom="column">
                  <wp:posOffset>4410710</wp:posOffset>
                </wp:positionH>
                <wp:positionV relativeFrom="paragraph">
                  <wp:posOffset>805815</wp:posOffset>
                </wp:positionV>
                <wp:extent cx="1865630" cy="282575"/>
                <wp:effectExtent l="0" t="0" r="0" b="0"/>
                <wp:wrapNone/>
                <wp:docPr id="4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65630" cy="282575"/>
                        </a:xfrm>
                        <a:prstGeom prst="rect">
                          <a:avLst/>
                        </a:prstGeom>
                        <a:noFill/>
                        <a:ln w="0">
                          <a:noFill/>
                        </a:ln>
                      </wps:spPr>
                      <wps:style>
                        <a:lnRef idx="0">
                          <a:scrgbClr r="0" g="0" b="0"/>
                        </a:lnRef>
                        <a:fillRef idx="0">
                          <a:scrgbClr r="0" g="0" b="0"/>
                        </a:fillRef>
                        <a:effectRef idx="0">
                          <a:scrgbClr r="0" g="0" b="0"/>
                        </a:effectRef>
                        <a:fontRef idx="minor"/>
                      </wps:style>
                      <wps:txbx>
                        <w:txbxContent>
                          <w:p w14:paraId="3F30B131" w14:textId="77777777" w:rsidR="00AB1502" w:rsidRPr="000A69AB" w:rsidRDefault="00000000">
                            <w:pPr>
                              <w:pStyle w:val="FrameContents"/>
                              <w:jc w:val="center"/>
                              <w:rPr>
                                <w:rFonts w:ascii="Cambria Math" w:hAnsi="Cambria Math"/>
                                <w:i/>
                                <w:iCs/>
                                <w:color w:val="000000" w:themeColor="text1"/>
                                <w:kern w:val="2"/>
                                <w:sz w:val="36"/>
                                <w:szCs w:val="36"/>
                              </w:rPr>
                            </w:pPr>
                            <m:oMathPara>
                              <m:oMathParaPr>
                                <m:jc m:val="center"/>
                              </m:oMathParaPr>
                              <m:oMath>
                                <m:sSub>
                                  <m:sSubPr>
                                    <m:ctrlPr>
                                      <w:rPr>
                                        <w:rFonts w:ascii="Cambria Math" w:hAnsi="Cambria Math"/>
                                      </w:rPr>
                                    </m:ctrlPr>
                                  </m:sSubPr>
                                  <m:e>
                                    <m:r>
                                      <w:rPr>
                                        <w:rFonts w:ascii="Cambria Math" w:hAnsi="Cambria Math"/>
                                      </w:rPr>
                                      <m:t>V</m:t>
                                    </m:r>
                                  </m:e>
                                  <m:sub>
                                    <m:r>
                                      <w:rPr>
                                        <w:rFonts w:ascii="Cambria Math" w:hAnsi="Cambria Math"/>
                                      </w:rPr>
                                      <m:t>out</m:t>
                                    </m:r>
                                  </m:sub>
                                </m:sSub>
                              </m:oMath>
                            </m:oMathPara>
                          </w:p>
                        </w:txbxContent>
                      </wps:txbx>
                      <wps:bodyPr anchor="t">
                        <a:spAutoFit/>
                      </wps:bodyPr>
                    </wps:wsp>
                  </a:graphicData>
                </a:graphic>
                <wp14:sizeRelH relativeFrom="page">
                  <wp14:pctWidth>0</wp14:pctWidth>
                </wp14:sizeRelH>
                <wp14:sizeRelV relativeFrom="page">
                  <wp14:pctHeight>0</wp14:pctHeight>
                </wp14:sizeRelV>
              </wp:anchor>
            </w:drawing>
          </mc:Choice>
          <mc:Fallback>
            <w:pict>
              <v:rect w14:anchorId="5CB927C8" id="Rectangle 48" o:spid="_x0000_s1026" style="position:absolute;margin-left:347.3pt;margin-top:63.45pt;width:146.9pt;height:22.25pt;z-index:49;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" filled="f" stroked="f" strokeweight="0">
                <v:textbox style="mso-fit-shape-to-text:t">
                  <w:txbxContent>
                    <w:p w14:paraId="3F30B131" w14:textId="77777777" w:rsidR="00AB1502" w:rsidRPr="000A69AB" w:rsidRDefault="00000000">
                      <w:pPr>
                        <w:pStyle w:val="FrameContents"/>
                        <w:jc w:val="center"/>
                        <w:rPr>
                          <w:rFonts w:ascii="Cambria Math" w:hAnsi="Cambria Math"/>
                          <w:i/>
                          <w:iCs/>
                          <w:color w:val="000000" w:themeColor="text1"/>
                          <w:kern w:val="2"/>
                          <w:sz w:val="36"/>
                          <w:szCs w:val="36"/>
                        </w:rPr>
                      </w:pPr>
                      <m:oMathPara>
                        <m:oMathParaPr>
                          <m:jc m:val="center"/>
                        </m:oMathParaPr>
                        <m:oMath>
                          <m:sSub>
                            <m:sSubPr>
                              <m:ctrlPr>
                                <w:rPr>
                                  <w:rFonts w:ascii="Cambria Math" w:hAnsi="Cambria Math"/>
                                </w:rPr>
                              </m:ctrlPr>
                            </m:sSubPr>
                            <m:e>
                              <m:r>
                                <w:rPr>
                                  <w:rFonts w:ascii="Cambria Math" w:hAnsi="Cambria Math"/>
                                </w:rPr>
                                <m:t>V</m:t>
                              </m:r>
                            </m:e>
                            <m:sub>
                              <m:r>
                                <w:rPr>
                                  <w:rFonts w:ascii="Cambria Math" w:hAnsi="Cambria Math"/>
                                </w:rPr>
                                <m:t>out</m:t>
                              </m:r>
                            </m:sub>
                          </m:sSub>
                        </m:oMath>
                      </m:oMathPara>
                    </w:p>
                  </w:txbxContent>
                </v:textbox>
              </v:rect>
            </w:pict>
          </mc:Fallback>
        </mc:AlternateContent>
      </w:r>
      <w:r>
        <w:rPr>
          <w:noProof/>
        </w:rPr>
        <mc:AlternateContent>
          <mc:Choice Requires="wps">
            <w:drawing>
              <wp:anchor distT="0" distB="0" distL="0" distR="0" simplePos="0" relativeHeight="47" behindDoc="0" locked="0" layoutInCell="1" allowOverlap="1" wp14:anchorId="66C1BDF7" wp14:editId="43026BA3">
                <wp:simplePos x="0" y="0"/>
                <wp:positionH relativeFrom="column">
                  <wp:posOffset>4348480</wp:posOffset>
                </wp:positionH>
                <wp:positionV relativeFrom="paragraph">
                  <wp:posOffset>224790</wp:posOffset>
                </wp:positionV>
                <wp:extent cx="1865630" cy="282575"/>
                <wp:effectExtent l="0" t="0" r="0" b="0"/>
                <wp:wrapNone/>
                <wp:docPr id="49"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65630" cy="282575"/>
                        </a:xfrm>
                        <a:prstGeom prst="rect">
                          <a:avLst/>
                        </a:prstGeom>
                        <a:noFill/>
                        <a:ln w="0">
                          <a:noFill/>
                        </a:ln>
                      </wps:spPr>
                      <wps:style>
                        <a:lnRef idx="0">
                          <a:scrgbClr r="0" g="0" b="0"/>
                        </a:lnRef>
                        <a:fillRef idx="0">
                          <a:scrgbClr r="0" g="0" b="0"/>
                        </a:fillRef>
                        <a:effectRef idx="0">
                          <a:scrgbClr r="0" g="0" b="0"/>
                        </a:effectRef>
                        <a:fontRef idx="minor"/>
                      </wps:style>
                      <wps:txbx>
                        <w:txbxContent>
                          <w:p w14:paraId="030935A5" w14:textId="77777777" w:rsidR="00AB1502" w:rsidRPr="000A69AB" w:rsidRDefault="00000000">
                            <w:pPr>
                              <w:pStyle w:val="FrameContents"/>
                              <w:jc w:val="center"/>
                              <w:rPr>
                                <w:rFonts w:ascii="Cambria Math" w:hAnsi="Cambria Math"/>
                                <w:i/>
                                <w:iCs/>
                                <w:color w:val="000000" w:themeColor="text1"/>
                                <w:kern w:val="2"/>
                                <w:sz w:val="36"/>
                                <w:szCs w:val="36"/>
                              </w:rPr>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L</m:t>
                                    </m:r>
                                  </m:sub>
                                </m:sSub>
                              </m:oMath>
                            </m:oMathPara>
                          </w:p>
                        </w:txbxContent>
                      </wps:txbx>
                      <wps:bodyPr anchor="t">
                        <a:spAutoFit/>
                      </wps:bodyPr>
                    </wps:wsp>
                  </a:graphicData>
                </a:graphic>
                <wp14:sizeRelH relativeFrom="page">
                  <wp14:pctWidth>0</wp14:pctWidth>
                </wp14:sizeRelH>
                <wp14:sizeRelV relativeFrom="page">
                  <wp14:pctHeight>0</wp14:pctHeight>
                </wp14:sizeRelV>
              </wp:anchor>
            </w:drawing>
          </mc:Choice>
          <mc:Fallback>
            <w:pict>
              <v:rect w14:anchorId="66C1BDF7" id="Rectangle 49" o:spid="_x0000_s1027" style="position:absolute;margin-left:342.4pt;margin-top:17.7pt;width:146.9pt;height:22.25pt;z-index:47;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" filled="f" stroked="f" strokeweight="0">
                <v:textbox style="mso-fit-shape-to-text:t">
                  <w:txbxContent>
                    <w:p w14:paraId="030935A5" w14:textId="77777777" w:rsidR="00AB1502" w:rsidRPr="000A69AB" w:rsidRDefault="00000000">
                      <w:pPr>
                        <w:pStyle w:val="FrameContents"/>
                        <w:jc w:val="center"/>
                        <w:rPr>
                          <w:rFonts w:ascii="Cambria Math" w:hAnsi="Cambria Math"/>
                          <w:i/>
                          <w:iCs/>
                          <w:color w:val="000000" w:themeColor="text1"/>
                          <w:kern w:val="2"/>
                          <w:sz w:val="36"/>
                          <w:szCs w:val="36"/>
                        </w:rPr>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L</m:t>
                              </m:r>
                            </m:sub>
                          </m:sSub>
                        </m:oMath>
                      </m:oMathPara>
                    </w:p>
                  </w:txbxContent>
                </v:textbox>
              </v:rect>
            </w:pict>
          </mc:Fallback>
        </mc:AlternateContent>
      </w:r>
      <w:r>
        <w:rPr>
          <w:noProof/>
        </w:rPr>
        <mc:AlternateContent>
          <mc:Choice Requires="wps">
            <w:drawing>
              <wp:anchor distT="0" distB="24765" distL="0" distR="14605" simplePos="0" relativeHeight="45" behindDoc="0" locked="0" layoutInCell="1" allowOverlap="1" wp14:anchorId="66648A8D" wp14:editId="7C5CC007">
                <wp:simplePos x="0" y="0"/>
                <wp:positionH relativeFrom="margin">
                  <wp:posOffset>4823460</wp:posOffset>
                </wp:positionH>
                <wp:positionV relativeFrom="paragraph">
                  <wp:posOffset>294005</wp:posOffset>
                </wp:positionV>
                <wp:extent cx="213995" cy="184785"/>
                <wp:effectExtent l="0" t="0" r="14605" b="24765"/>
                <wp:wrapNone/>
                <wp:docPr id="51"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995" cy="184785"/>
                        </a:xfrm>
                        <a:prstGeom prst="rect">
                          <a:avLst/>
                        </a:prstGeom>
                        <a:solidFill>
                          <a:srgbClr val="FFFF00"/>
                        </a:solidFill>
                        <a:ln>
                          <a:solidFill>
                            <a:srgbClr val="223852"/>
                          </a:solidFill>
                          <a:round/>
                        </a:ln>
                      </wps:spPr>
                      <wps:style>
                        <a:lnRef idx="2">
                          <a:schemeClr val="accent1">
                            <a:shade val="15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rect w14:anchorId="75B3E5F5" id="Rectangle 51" o:spid="_x0000_s1026" style="position:absolute;margin-left:379.8pt;margin-top:23.15pt;width:16.85pt;height:14.55pt;z-index:45;visibility:visible;mso-wrap-style:square;mso-width-percent:0;mso-height-percent:0;mso-wrap-distance-left:0;mso-wrap-distance-top:0;mso-wrap-distance-right:1.15pt;mso-wrap-distance-bottom:1.9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" fillcolor="yellow" strokecolor="#223852" strokeweight="2pt">
                <v:stroke joinstyle="round"/>
                <v:path arrowok="t"/>
                <w10:wrap anchorx="margin"/>
              </v:rect>
            </w:pict>
          </mc:Fallback>
        </mc:AlternateContent>
      </w:r>
      <w:r>
        <w:rPr>
          <w:noProof/>
        </w:rPr>
        <mc:AlternateContent>
          <mc:Choice Requires="wps">
            <w:drawing>
              <wp:anchor distT="0" distB="24765" distL="0" distR="14605" simplePos="0" relativeHeight="46" behindDoc="0" locked="0" layoutInCell="1" allowOverlap="1" wp14:anchorId="3421C357" wp14:editId="2B407F1E">
                <wp:simplePos x="0" y="0"/>
                <wp:positionH relativeFrom="margin">
                  <wp:posOffset>4823460</wp:posOffset>
                </wp:positionH>
                <wp:positionV relativeFrom="paragraph">
                  <wp:posOffset>857250</wp:posOffset>
                </wp:positionV>
                <wp:extent cx="213995" cy="184785"/>
                <wp:effectExtent l="0" t="0" r="14605" b="24765"/>
                <wp:wrapNone/>
                <wp:docPr id="50"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995" cy="184785"/>
                        </a:xfrm>
                        <a:prstGeom prst="rect">
                          <a:avLst/>
                        </a:prstGeom>
                        <a:solidFill>
                          <a:srgbClr val="00B0F0"/>
                        </a:solidFill>
                        <a:ln>
                          <a:solidFill>
                            <a:srgbClr val="223852"/>
                          </a:solidFill>
                          <a:round/>
                        </a:ln>
                      </wps:spPr>
                      <wps:style>
                        <a:lnRef idx="2">
                          <a:schemeClr val="accent1">
                            <a:shade val="15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rect w14:anchorId="5E86231B" id="Rectangle 50" o:spid="_x0000_s1026" style="position:absolute;margin-left:379.8pt;margin-top:67.5pt;width:16.85pt;height:14.55pt;z-index:46;visibility:visible;mso-wrap-style:square;mso-width-percent:0;mso-height-percent:0;mso-wrap-distance-left:0;mso-wrap-distance-top:0;mso-wrap-distance-right:1.15pt;mso-wrap-distance-bottom:1.9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" fillcolor="#00b0f0" strokecolor="#223852" strokeweight="2pt">
                <v:stroke joinstyle="round"/>
                <v:path arrowok="t"/>
                <w10:wrap anchorx="margin"/>
              </v:rect>
            </w:pict>
          </mc:Fallback>
        </mc:AlternateContent>
      </w:r>
      <w:r>
        <w:rPr>
          <w:noProof/>
        </w:rPr>
        <w:drawing>
          <wp:inline distT="0" distB="0" distL="0" distR="0" wp14:anchorId="6FE59866" wp14:editId="251F73E8">
            <wp:extent cx="4198620" cy="3093720"/>
            <wp:effectExtent l="0" t="0" r="0" b="0"/>
            <wp:docPr id="5485760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5185" r="23366" b="19630"/>
                    <a:stretch>
                      <a:fillRect/>
                    </a:stretch>
                  </pic:blipFill>
                  <pic:spPr bwMode="auto">
                    <a:xfrm>
                      <a:off x="0" y="0"/>
                      <a:ext cx="4198620" cy="3093720"/>
                    </a:xfrm>
                    <a:prstGeom prst="rect">
                      <a:avLst/>
                    </a:prstGeom>
                    <a:noFill/>
                    <a:ln>
                      <a:noFill/>
                    </a:ln>
                    <a:extLst>
                      <a:ext uri="{53640926-AAD7-44D8-BBD7-CCE9431645EC}">
                        <a14:shadowObscured xmlns:a14="http://schemas.microsoft.com/office/drawing/2010/main"/>
                      </a:ext>
                    </a:extLst>
                  </pic:spPr>
                </pic:pic>
              </a:graphicData>
            </a:graphic>
          </wp:inline>
        </w:drawing>
      </w:r>
      <w:r w:rsidR="000A69AB" w:rsidRPr="000A69AB">
        <w:t xml:space="preserve"> </w:t>
      </w:r>
    </w:p>
    <w:p w14:paraId="7E8C2370" w14:textId="77777777" w:rsidR="008F63AA" w:rsidRPr="000A69AB" w:rsidRDefault="00AB1502">
      <w:pPr>
        <w:jc w:val="center"/>
        <w:rPr>
          <w:rFonts w:ascii="Calibri" w:hAnsi="Calibri" w:cs="Calibri"/>
          <w:i/>
          <w:spacing w:val="-6"/>
        </w:rPr>
      </w:pPr>
      <w:r w:rsidRPr="000A69AB">
        <w:rPr>
          <w:rFonts w:ascii="Calibri" w:hAnsi="Calibri" w:cs="Calibri"/>
          <w:i/>
        </w:rPr>
        <w:t>Figure</w:t>
      </w:r>
      <w:r w:rsidRPr="000A69AB">
        <w:rPr>
          <w:rFonts w:ascii="Calibri" w:hAnsi="Calibri" w:cs="Calibri"/>
          <w:i/>
          <w:spacing w:val="-6"/>
        </w:rPr>
        <w:t xml:space="preserve"> 18. Inductor current ripple</w:t>
      </w:r>
    </w:p>
    <w:p w14:paraId="61386B6F" w14:textId="77777777" w:rsidR="008F63AA" w:rsidRPr="000A69AB" w:rsidRDefault="00AB1502">
      <w:pPr>
        <w:rPr>
          <w:rFonts w:ascii="Calibri" w:hAnsi="Calibri" w:cs="Calibri"/>
          <w:iCs/>
          <w:spacing w:val="-6"/>
          <w:sz w:val="24"/>
          <w:szCs w:val="24"/>
        </w:rPr>
      </w:pPr>
      <w:r w:rsidRPr="000A69AB">
        <w:rPr>
          <w:rFonts w:ascii="Calibri" w:hAnsi="Calibri" w:cs="Calibri"/>
          <w:iCs/>
          <w:spacing w:val="-6"/>
          <w:sz w:val="24"/>
          <w:szCs w:val="24"/>
        </w:rPr>
        <w:t xml:space="preserve">Figure 19 shows the startup of the entire circuit, showing a 1V overshoot (remarked as acceptable by our mentor) and a settling time of between 2-3 </w:t>
      </w:r>
      <w:proofErr w:type="spellStart"/>
      <w:r w:rsidRPr="000A69AB">
        <w:rPr>
          <w:rFonts w:ascii="Calibri" w:hAnsi="Calibri" w:cs="Calibri"/>
          <w:iCs/>
          <w:spacing w:val="-6"/>
          <w:sz w:val="24"/>
          <w:szCs w:val="24"/>
        </w:rPr>
        <w:t>ms.</w:t>
      </w:r>
      <w:proofErr w:type="spellEnd"/>
      <w:r w:rsidRPr="000A69AB">
        <w:rPr>
          <w:rFonts w:ascii="Calibri" w:hAnsi="Calibri" w:cs="Calibri"/>
          <w:iCs/>
          <w:spacing w:val="-6"/>
          <w:sz w:val="24"/>
          <w:szCs w:val="24"/>
        </w:rPr>
        <w:t xml:space="preserve"> </w:t>
      </w:r>
    </w:p>
    <w:p w14:paraId="4C7E62F5" w14:textId="77777777" w:rsidR="008F63AA" w:rsidRPr="000A69AB" w:rsidRDefault="00AB1502">
      <w:pPr>
        <w:jc w:val="center"/>
        <w:rPr>
          <w:rFonts w:ascii="Calibri" w:hAnsi="Calibri" w:cs="Calibri"/>
          <w:iCs/>
          <w:spacing w:val="-6"/>
          <w:sz w:val="24"/>
          <w:szCs w:val="24"/>
        </w:rPr>
      </w:pPr>
      <w:r w:rsidRPr="000A69AB">
        <w:rPr>
          <w:noProof/>
        </w:rPr>
        <w:lastRenderedPageBreak/>
        <w:drawing>
          <wp:inline distT="0" distB="0" distL="0" distR="0" wp14:anchorId="2003C534" wp14:editId="4BB10FBE">
            <wp:extent cx="4953000" cy="2819400"/>
            <wp:effectExtent l="0" t="0" r="0" b="0"/>
            <wp:docPr id="39" name="Picture 8"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8" descr="A screen shot of a graph&#10;&#10;AI-generated content may be incorrect."/>
                    <pic:cNvPicPr>
                      <a:picLocks noChangeAspect="1" noChangeArrowheads="1"/>
                    </pic:cNvPicPr>
                  </pic:nvPicPr>
                  <pic:blipFill>
                    <a:blip r:embed="rId43"/>
                    <a:stretch>
                      <a:fillRect/>
                    </a:stretch>
                  </pic:blipFill>
                  <pic:spPr bwMode="auto">
                    <a:xfrm>
                      <a:off x="0" y="0"/>
                      <a:ext cx="4953000" cy="2819400"/>
                    </a:xfrm>
                    <a:prstGeom prst="rect">
                      <a:avLst/>
                    </a:prstGeom>
                    <a:noFill/>
                  </pic:spPr>
                </pic:pic>
              </a:graphicData>
            </a:graphic>
          </wp:inline>
        </w:drawing>
      </w:r>
    </w:p>
    <w:p w14:paraId="27A71E7B" w14:textId="77777777" w:rsidR="008F63AA" w:rsidRPr="000A69AB" w:rsidRDefault="00AB1502">
      <w:pPr>
        <w:jc w:val="center"/>
        <w:rPr>
          <w:rFonts w:ascii="Calibri" w:hAnsi="Calibri" w:cs="Calibri"/>
          <w:i/>
          <w:spacing w:val="-6"/>
        </w:rPr>
      </w:pPr>
      <w:r w:rsidRPr="000A69AB">
        <w:rPr>
          <w:rFonts w:ascii="Calibri" w:hAnsi="Calibri" w:cs="Calibri"/>
          <w:i/>
        </w:rPr>
        <w:t>Figure</w:t>
      </w:r>
      <w:r w:rsidRPr="000A69AB">
        <w:rPr>
          <w:rFonts w:ascii="Calibri" w:hAnsi="Calibri" w:cs="Calibri"/>
          <w:i/>
          <w:spacing w:val="-6"/>
        </w:rPr>
        <w:t xml:space="preserve"> 19. Circuit startup</w:t>
      </w:r>
    </w:p>
    <w:p w14:paraId="5149277B" w14:textId="77777777" w:rsidR="008F63AA" w:rsidRPr="000A69AB" w:rsidRDefault="008F63AA">
      <w:pPr>
        <w:rPr>
          <w:rFonts w:ascii="Calibri" w:hAnsi="Calibri" w:cs="Calibri"/>
          <w:i/>
          <w:spacing w:val="-6"/>
        </w:rPr>
      </w:pPr>
    </w:p>
    <w:p w14:paraId="7E7C6881" w14:textId="77777777" w:rsidR="008F63AA" w:rsidRPr="000A69AB" w:rsidRDefault="00AB1502">
      <w:pPr>
        <w:rPr>
          <w:rFonts w:ascii="Calibri" w:hAnsi="Calibri" w:cs="Calibri"/>
          <w:iCs/>
          <w:spacing w:val="-6"/>
          <w:sz w:val="24"/>
          <w:szCs w:val="24"/>
        </w:rPr>
      </w:pPr>
      <w:r w:rsidRPr="000A69AB">
        <w:rPr>
          <w:rFonts w:ascii="Calibri" w:hAnsi="Calibri" w:cs="Calibri"/>
          <w:iCs/>
          <w:spacing w:val="-6"/>
          <w:sz w:val="24"/>
          <w:szCs w:val="24"/>
        </w:rPr>
        <w:t>Figure 20 shows the inputs of the comparator (same as the simulation in Figure 14) compared to each other. The PWM is generated when the error is bigger than the triangle wave. This is because the error goes into the non-inverting input and the sawtooth/triangle wave goes into the inverting input.</w:t>
      </w:r>
    </w:p>
    <w:p w14:paraId="05C2205E" w14:textId="647E3789" w:rsidR="008F63AA" w:rsidRPr="000A69AB" w:rsidRDefault="00A84FA1">
      <w:r>
        <w:rPr>
          <w:noProof/>
        </w:rPr>
        <mc:AlternateContent>
          <mc:Choice Requires="wps">
            <w:drawing>
              <wp:anchor distT="0" distB="24765" distL="0" distR="14605" simplePos="0" relativeHeight="51" behindDoc="0" locked="0" layoutInCell="1" allowOverlap="1" wp14:anchorId="2A395061" wp14:editId="48E71785">
                <wp:simplePos x="0" y="0"/>
                <wp:positionH relativeFrom="column">
                  <wp:posOffset>4597400</wp:posOffset>
                </wp:positionH>
                <wp:positionV relativeFrom="paragraph">
                  <wp:posOffset>947420</wp:posOffset>
                </wp:positionV>
                <wp:extent cx="213995" cy="184785"/>
                <wp:effectExtent l="0" t="0" r="0" b="5715"/>
                <wp:wrapNone/>
                <wp:docPr id="43"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995" cy="184785"/>
                        </a:xfrm>
                        <a:prstGeom prst="rect">
                          <a:avLst/>
                        </a:prstGeom>
                        <a:solidFill>
                          <a:srgbClr val="00B050"/>
                        </a:solidFill>
                        <a:ln>
                          <a:solidFill>
                            <a:srgbClr val="223852"/>
                          </a:solidFill>
                          <a:round/>
                        </a:ln>
                      </wps:spPr>
                      <wps:style>
                        <a:lnRef idx="2">
                          <a:schemeClr val="accent1">
                            <a:shade val="15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rect w14:anchorId="34AB6BFF" id="Rectangle 43" o:spid="_x0000_s1026" style="position:absolute;margin-left:362pt;margin-top:74.6pt;width:16.85pt;height:14.55pt;z-index:51;visibility:visible;mso-wrap-style:square;mso-width-percent:0;mso-height-percent:0;mso-wrap-distance-left:0;mso-wrap-distance-top:0;mso-wrap-distance-right:1.15pt;mso-wrap-distance-bottom:1.9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" fillcolor="#00b050" strokecolor="#223852" strokeweight="2pt">
                <v:stroke joinstyle="round"/>
                <v:path arrowok="t"/>
              </v:rect>
            </w:pict>
          </mc:Fallback>
        </mc:AlternateContent>
      </w:r>
      <w:r>
        <w:rPr>
          <w:noProof/>
        </w:rPr>
        <mc:AlternateContent>
          <mc:Choice Requires="wps">
            <w:drawing>
              <wp:anchor distT="0" distB="24765" distL="0" distR="14605" simplePos="0" relativeHeight="52" behindDoc="0" locked="0" layoutInCell="1" allowOverlap="1" wp14:anchorId="4457BEDD" wp14:editId="5C6AD69D">
                <wp:simplePos x="0" y="0"/>
                <wp:positionH relativeFrom="column">
                  <wp:posOffset>4588510</wp:posOffset>
                </wp:positionH>
                <wp:positionV relativeFrom="paragraph">
                  <wp:posOffset>1421130</wp:posOffset>
                </wp:positionV>
                <wp:extent cx="213995" cy="184785"/>
                <wp:effectExtent l="0" t="0" r="0" b="5715"/>
                <wp:wrapNone/>
                <wp:docPr id="4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995" cy="184785"/>
                        </a:xfrm>
                        <a:prstGeom prst="rect">
                          <a:avLst/>
                        </a:prstGeom>
                        <a:solidFill>
                          <a:srgbClr val="FFFF00"/>
                        </a:solidFill>
                        <a:ln>
                          <a:solidFill>
                            <a:srgbClr val="223852"/>
                          </a:solidFill>
                          <a:round/>
                        </a:ln>
                      </wps:spPr>
                      <wps:style>
                        <a:lnRef idx="2">
                          <a:schemeClr val="accent1">
                            <a:shade val="15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rect w14:anchorId="53B97BB6" id="Rectangle 42" o:spid="_x0000_s1026" style="position:absolute;margin-left:361.3pt;margin-top:111.9pt;width:16.85pt;height:14.55pt;z-index:52;visibility:visible;mso-wrap-style:square;mso-width-percent:0;mso-height-percent:0;mso-wrap-distance-left:0;mso-wrap-distance-top:0;mso-wrap-distance-right:1.15pt;mso-wrap-distance-bottom:1.9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" fillcolor="yellow" strokecolor="#223852" strokeweight="2pt">
                <v:stroke joinstyle="round"/>
                <v:path arrowok="t"/>
              </v:rect>
            </w:pict>
          </mc:Fallback>
        </mc:AlternateContent>
      </w:r>
      <w:r>
        <w:rPr>
          <w:noProof/>
        </w:rPr>
        <mc:AlternateContent>
          <mc:Choice Requires="wps">
            <w:drawing>
              <wp:anchor distT="0" distB="0" distL="0" distR="0" simplePos="0" relativeHeight="53" behindDoc="0" locked="0" layoutInCell="1" allowOverlap="1" wp14:anchorId="652F3647" wp14:editId="59362483">
                <wp:simplePos x="0" y="0"/>
                <wp:positionH relativeFrom="column">
                  <wp:posOffset>4825365</wp:posOffset>
                </wp:positionH>
                <wp:positionV relativeFrom="paragraph">
                  <wp:posOffset>836930</wp:posOffset>
                </wp:positionV>
                <wp:extent cx="1865630" cy="328295"/>
                <wp:effectExtent l="0" t="0" r="0" b="0"/>
                <wp:wrapNone/>
                <wp:docPr id="41"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65630" cy="328295"/>
                        </a:xfrm>
                        <a:prstGeom prst="rect">
                          <a:avLst/>
                        </a:prstGeom>
                        <a:noFill/>
                        <a:ln w="0">
                          <a:noFill/>
                        </a:ln>
                      </wps:spPr>
                      <wps:style>
                        <a:lnRef idx="0">
                          <a:scrgbClr r="0" g="0" b="0"/>
                        </a:lnRef>
                        <a:fillRef idx="0">
                          <a:scrgbClr r="0" g="0" b="0"/>
                        </a:fillRef>
                        <a:effectRef idx="0">
                          <a:scrgbClr r="0" g="0" b="0"/>
                        </a:effectRef>
                        <a:fontRef idx="minor"/>
                      </wps:style>
                      <wps:txbx>
                        <w:txbxContent>
                          <w:p w14:paraId="106122FA" w14:textId="77777777" w:rsidR="00AB1502" w:rsidRPr="000A69AB" w:rsidRDefault="00AB1502">
                            <w:pPr>
                              <w:pStyle w:val="FrameContents"/>
                              <w:rPr>
                                <w:color w:val="000000" w:themeColor="text1"/>
                                <w:kern w:val="2"/>
                                <w:sz w:val="32"/>
                                <w:szCs w:val="32"/>
                              </w:rPr>
                            </w:pPr>
                            <w:r w:rsidRPr="000A69AB">
                              <w:rPr>
                                <w:color w:val="000000" w:themeColor="text1"/>
                                <w:kern w:val="2"/>
                                <w:sz w:val="32"/>
                                <w:szCs w:val="32"/>
                              </w:rPr>
                              <w:t>Triangle wave</w:t>
                            </w:r>
                          </w:p>
                        </w:txbxContent>
                      </wps:txbx>
                      <wps:bodyPr anchor="t">
                        <a:spAutoFit/>
                      </wps:bodyPr>
                    </wps:wsp>
                  </a:graphicData>
                </a:graphic>
                <wp14:sizeRelH relativeFrom="page">
                  <wp14:pctWidth>0</wp14:pctWidth>
                </wp14:sizeRelH>
                <wp14:sizeRelV relativeFrom="page">
                  <wp14:pctHeight>0</wp14:pctHeight>
                </wp14:sizeRelV>
              </wp:anchor>
            </w:drawing>
          </mc:Choice>
          <mc:Fallback>
            <w:pict>
              <v:rect w14:anchorId="652F3647" id="Rectangle 41" o:spid="_x0000_s1028" style="position:absolute;margin-left:379.95pt;margin-top:65.9pt;width:146.9pt;height:25.85pt;z-index:53;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" filled="f" stroked="f" strokeweight="0">
                <v:textbox style="mso-fit-shape-to-text:t">
                  <w:txbxContent>
                    <w:p w14:paraId="106122FA" w14:textId="77777777" w:rsidR="00AB1502" w:rsidRPr="000A69AB" w:rsidRDefault="00AB1502">
                      <w:pPr>
                        <w:pStyle w:val="FrameContents"/>
                        <w:rPr>
                          <w:color w:val="000000" w:themeColor="text1"/>
                          <w:kern w:val="2"/>
                          <w:sz w:val="32"/>
                          <w:szCs w:val="32"/>
                        </w:rPr>
                      </w:pPr>
                      <w:r w:rsidRPr="000A69AB">
                        <w:rPr>
                          <w:color w:val="000000" w:themeColor="text1"/>
                          <w:kern w:val="2"/>
                          <w:sz w:val="32"/>
                          <w:szCs w:val="32"/>
                        </w:rPr>
                        <w:t>Triangle wave</w:t>
                      </w:r>
                    </w:p>
                  </w:txbxContent>
                </v:textbox>
              </v:rect>
            </w:pict>
          </mc:Fallback>
        </mc:AlternateContent>
      </w:r>
      <w:r>
        <w:rPr>
          <w:noProof/>
        </w:rPr>
        <mc:AlternateContent>
          <mc:Choice Requires="wps">
            <w:drawing>
              <wp:anchor distT="0" distB="0" distL="0" distR="0" simplePos="0" relativeHeight="55" behindDoc="0" locked="0" layoutInCell="1" allowOverlap="1" wp14:anchorId="0A51CD3D" wp14:editId="62F43B8A">
                <wp:simplePos x="0" y="0"/>
                <wp:positionH relativeFrom="column">
                  <wp:posOffset>4810760</wp:posOffset>
                </wp:positionH>
                <wp:positionV relativeFrom="paragraph">
                  <wp:posOffset>1315720</wp:posOffset>
                </wp:positionV>
                <wp:extent cx="1865630" cy="328295"/>
                <wp:effectExtent l="0" t="0" r="0" b="0"/>
                <wp:wrapNone/>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65630" cy="328295"/>
                        </a:xfrm>
                        <a:prstGeom prst="rect">
                          <a:avLst/>
                        </a:prstGeom>
                        <a:noFill/>
                        <a:ln w="0">
                          <a:noFill/>
                        </a:ln>
                      </wps:spPr>
                      <wps:style>
                        <a:lnRef idx="0">
                          <a:scrgbClr r="0" g="0" b="0"/>
                        </a:lnRef>
                        <a:fillRef idx="0">
                          <a:scrgbClr r="0" g="0" b="0"/>
                        </a:fillRef>
                        <a:effectRef idx="0">
                          <a:scrgbClr r="0" g="0" b="0"/>
                        </a:effectRef>
                        <a:fontRef idx="minor"/>
                      </wps:style>
                      <wps:txbx>
                        <w:txbxContent>
                          <w:p w14:paraId="5F91E1C7" w14:textId="77777777" w:rsidR="00AB1502" w:rsidRPr="000A69AB" w:rsidRDefault="00AB1502">
                            <w:pPr>
                              <w:pStyle w:val="FrameContents"/>
                              <w:rPr>
                                <w:color w:val="000000" w:themeColor="text1"/>
                                <w:kern w:val="2"/>
                                <w:sz w:val="28"/>
                                <w:szCs w:val="28"/>
                              </w:rPr>
                            </w:pPr>
                            <w:r w:rsidRPr="000A69AB">
                              <w:rPr>
                                <w:color w:val="000000" w:themeColor="text1"/>
                                <w:kern w:val="2"/>
                                <w:sz w:val="32"/>
                                <w:szCs w:val="32"/>
                              </w:rPr>
                              <w:t>Amplified Error</w:t>
                            </w:r>
                          </w:p>
                        </w:txbxContent>
                      </wps:txbx>
                      <wps:bodyPr anchor="t">
                        <a:spAutoFit/>
                      </wps:bodyPr>
                    </wps:wsp>
                  </a:graphicData>
                </a:graphic>
                <wp14:sizeRelH relativeFrom="page">
                  <wp14:pctWidth>0</wp14:pctWidth>
                </wp14:sizeRelH>
                <wp14:sizeRelV relativeFrom="page">
                  <wp14:pctHeight>0</wp14:pctHeight>
                </wp14:sizeRelV>
              </wp:anchor>
            </w:drawing>
          </mc:Choice>
          <mc:Fallback>
            <w:pict>
              <v:rect w14:anchorId="0A51CD3D" id="Rectangle 40" o:spid="_x0000_s1029" style="position:absolute;margin-left:378.8pt;margin-top:103.6pt;width:146.9pt;height:25.85pt;z-index:55;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" filled="f" stroked="f" strokeweight="0">
                <v:textbox style="mso-fit-shape-to-text:t">
                  <w:txbxContent>
                    <w:p w14:paraId="5F91E1C7" w14:textId="77777777" w:rsidR="00AB1502" w:rsidRPr="000A69AB" w:rsidRDefault="00AB1502">
                      <w:pPr>
                        <w:pStyle w:val="FrameContents"/>
                        <w:rPr>
                          <w:color w:val="000000" w:themeColor="text1"/>
                          <w:kern w:val="2"/>
                          <w:sz w:val="28"/>
                          <w:szCs w:val="28"/>
                        </w:rPr>
                      </w:pPr>
                      <w:r w:rsidRPr="000A69AB">
                        <w:rPr>
                          <w:color w:val="000000" w:themeColor="text1"/>
                          <w:kern w:val="2"/>
                          <w:sz w:val="32"/>
                          <w:szCs w:val="32"/>
                        </w:rPr>
                        <w:t>Amplified Error</w:t>
                      </w:r>
                    </w:p>
                  </w:txbxContent>
                </v:textbox>
              </v:rect>
            </w:pict>
          </mc:Fallback>
        </mc:AlternateContent>
      </w:r>
      <w:r w:rsidR="000A69AB" w:rsidRPr="000A69AB">
        <w:rPr>
          <w:noProof/>
        </w:rPr>
        <w:drawing>
          <wp:inline distT="0" distB="0" distL="0" distR="0" wp14:anchorId="5DEDE6EE" wp14:editId="0AC12F73">
            <wp:extent cx="4352290" cy="2844800"/>
            <wp:effectExtent l="0" t="0" r="0" b="0"/>
            <wp:docPr id="44" name="Image2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 descr="A screen shot of a computer&#10;&#10;AI-generated content may be incorrect."/>
                    <pic:cNvPicPr>
                      <a:picLocks noChangeAspect="1" noChangeArrowheads="1"/>
                    </pic:cNvPicPr>
                  </pic:nvPicPr>
                  <pic:blipFill>
                    <a:blip r:embed="rId44"/>
                    <a:stretch>
                      <a:fillRect/>
                    </a:stretch>
                  </pic:blipFill>
                  <pic:spPr bwMode="auto">
                    <a:xfrm>
                      <a:off x="0" y="0"/>
                      <a:ext cx="4352290" cy="2844800"/>
                    </a:xfrm>
                    <a:prstGeom prst="rect">
                      <a:avLst/>
                    </a:prstGeom>
                    <a:noFill/>
                  </pic:spPr>
                </pic:pic>
              </a:graphicData>
            </a:graphic>
          </wp:inline>
        </w:drawing>
      </w:r>
      <w:r w:rsidR="000A69AB" w:rsidRPr="000A69AB">
        <w:t xml:space="preserve"> </w:t>
      </w:r>
    </w:p>
    <w:p w14:paraId="0360613C" w14:textId="77777777" w:rsidR="008F63AA" w:rsidRPr="000A69AB" w:rsidRDefault="00AB1502">
      <w:pPr>
        <w:jc w:val="center"/>
        <w:rPr>
          <w:rFonts w:ascii="Calibri" w:hAnsi="Calibri" w:cs="Calibri"/>
          <w:i/>
          <w:spacing w:val="-6"/>
        </w:rPr>
      </w:pPr>
      <w:r w:rsidRPr="000A69AB">
        <w:rPr>
          <w:rFonts w:ascii="Calibri" w:hAnsi="Calibri" w:cs="Calibri"/>
          <w:i/>
        </w:rPr>
        <w:t>Figure</w:t>
      </w:r>
      <w:r w:rsidRPr="000A69AB">
        <w:rPr>
          <w:rFonts w:ascii="Calibri" w:hAnsi="Calibri" w:cs="Calibri"/>
          <w:i/>
          <w:spacing w:val="-6"/>
        </w:rPr>
        <w:t xml:space="preserve"> 20. Comparator Inputs</w:t>
      </w:r>
    </w:p>
    <w:p w14:paraId="237EFF49" w14:textId="77777777" w:rsidR="008F63AA" w:rsidRPr="000A69AB" w:rsidRDefault="00AB1502">
      <w:pPr>
        <w:rPr>
          <w:rFonts w:ascii="Calibri" w:hAnsi="Calibri" w:cs="Calibri"/>
          <w:iCs/>
          <w:spacing w:val="-6"/>
          <w:sz w:val="24"/>
          <w:szCs w:val="24"/>
        </w:rPr>
      </w:pPr>
      <w:r w:rsidRPr="000A69AB">
        <w:rPr>
          <w:rFonts w:ascii="Calibri" w:hAnsi="Calibri" w:cs="Calibri"/>
          <w:iCs/>
          <w:spacing w:val="-6"/>
          <w:sz w:val="24"/>
          <w:szCs w:val="24"/>
        </w:rPr>
        <w:lastRenderedPageBreak/>
        <w:t xml:space="preserve">In Figure 21, we can see the PWM compared to the triangle wave. We cannot see all three in one picture since the oscilloscope used during the measurement only supported two channels. </w:t>
      </w:r>
    </w:p>
    <w:p w14:paraId="5A1447BE" w14:textId="77777777" w:rsidR="008F63AA" w:rsidRPr="000A69AB" w:rsidRDefault="00AB1502">
      <w:pPr>
        <w:jc w:val="center"/>
        <w:rPr>
          <w:rFonts w:ascii="Calibri" w:hAnsi="Calibri" w:cs="Calibri"/>
          <w:iCs/>
          <w:spacing w:val="-6"/>
          <w:sz w:val="24"/>
          <w:szCs w:val="24"/>
        </w:rPr>
      </w:pPr>
      <w:r w:rsidRPr="000A69AB">
        <w:rPr>
          <w:noProof/>
        </w:rPr>
        <w:drawing>
          <wp:inline distT="0" distB="0" distL="0" distR="0" wp14:anchorId="30461357" wp14:editId="0B60ABCD">
            <wp:extent cx="4394200" cy="2345690"/>
            <wp:effectExtent l="0" t="0" r="0" b="0"/>
            <wp:docPr id="45" name="Image23"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3" descr="A screen shot of a computer&#10;&#10;AI-generated content may be incorrect."/>
                    <pic:cNvPicPr>
                      <a:picLocks noChangeAspect="1" noChangeArrowheads="1"/>
                    </pic:cNvPicPr>
                  </pic:nvPicPr>
                  <pic:blipFill>
                    <a:blip r:embed="rId45"/>
                    <a:stretch>
                      <a:fillRect/>
                    </a:stretch>
                  </pic:blipFill>
                  <pic:spPr bwMode="auto">
                    <a:xfrm>
                      <a:off x="0" y="0"/>
                      <a:ext cx="4394200" cy="2345690"/>
                    </a:xfrm>
                    <a:prstGeom prst="rect">
                      <a:avLst/>
                    </a:prstGeom>
                    <a:noFill/>
                  </pic:spPr>
                </pic:pic>
              </a:graphicData>
            </a:graphic>
          </wp:inline>
        </w:drawing>
      </w:r>
    </w:p>
    <w:p w14:paraId="57113504" w14:textId="77777777" w:rsidR="008F63AA" w:rsidRPr="000A69AB" w:rsidRDefault="00AB1502">
      <w:pPr>
        <w:jc w:val="center"/>
        <w:rPr>
          <w:rFonts w:ascii="Calibri" w:hAnsi="Calibri" w:cs="Calibri"/>
          <w:i/>
          <w:spacing w:val="-6"/>
        </w:rPr>
      </w:pPr>
      <w:r w:rsidRPr="000A69AB">
        <w:rPr>
          <w:rFonts w:ascii="Calibri" w:hAnsi="Calibri" w:cs="Calibri"/>
          <w:i/>
        </w:rPr>
        <w:t>Figure</w:t>
      </w:r>
      <w:r w:rsidRPr="000A69AB">
        <w:rPr>
          <w:rFonts w:ascii="Calibri" w:hAnsi="Calibri" w:cs="Calibri"/>
          <w:i/>
          <w:spacing w:val="-6"/>
        </w:rPr>
        <w:t xml:space="preserve"> 21. Gate driver PWM and triangle wave</w:t>
      </w:r>
    </w:p>
    <w:p w14:paraId="4A2BB0FF" w14:textId="77777777" w:rsidR="008F63AA" w:rsidRPr="000A69AB" w:rsidRDefault="008F63AA">
      <w:pPr>
        <w:jc w:val="center"/>
        <w:rPr>
          <w:rFonts w:ascii="Calibri" w:hAnsi="Calibri" w:cs="Calibri"/>
          <w:iCs/>
          <w:spacing w:val="-6"/>
          <w:sz w:val="24"/>
          <w:szCs w:val="24"/>
        </w:rPr>
      </w:pPr>
    </w:p>
    <w:p w14:paraId="0931F89D" w14:textId="77777777" w:rsidR="008F63AA" w:rsidRPr="000A69AB" w:rsidRDefault="00AB1502">
      <w:pPr>
        <w:rPr>
          <w:rFonts w:ascii="Calibri" w:hAnsi="Calibri" w:cs="Calibri"/>
          <w:sz w:val="24"/>
          <w:szCs w:val="24"/>
        </w:rPr>
      </w:pPr>
      <w:r w:rsidRPr="000A69AB">
        <w:rPr>
          <w:rFonts w:ascii="Calibri" w:hAnsi="Calibri" w:cs="Calibri"/>
          <w:sz w:val="24"/>
          <w:szCs w:val="24"/>
        </w:rPr>
        <w:t>In Figure 22, we can see the load and line regulations. The input limits were tested between 24-32V and the load was tested between 10% and 100% load. The limit was given as %3 by our mentor, but it can clearly be seen that it is much less than %3.</w:t>
      </w:r>
    </w:p>
    <w:p w14:paraId="5D1B4792" w14:textId="77777777" w:rsidR="008F63AA" w:rsidRPr="000A69AB" w:rsidRDefault="00AB1502">
      <w:r w:rsidRPr="000A69AB">
        <w:rPr>
          <w:noProof/>
        </w:rPr>
        <w:drawing>
          <wp:inline distT="0" distB="0" distL="0" distR="0" wp14:anchorId="16AB9DFC" wp14:editId="50D87D1A">
            <wp:extent cx="2709545" cy="1972945"/>
            <wp:effectExtent l="0" t="0" r="0" b="0"/>
            <wp:docPr id="46" name="Image24" descr="A close up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 descr="A close up of a device&#10;&#10;AI-generated content may be incorrect."/>
                    <pic:cNvPicPr>
                      <a:picLocks noChangeAspect="1" noChangeArrowheads="1"/>
                    </pic:cNvPicPr>
                  </pic:nvPicPr>
                  <pic:blipFill>
                    <a:blip r:embed="rId46"/>
                    <a:srcRect l="18879" t="16514" r="9816" b="14259"/>
                    <a:stretch>
                      <a:fillRect/>
                    </a:stretch>
                  </pic:blipFill>
                  <pic:spPr bwMode="auto">
                    <a:xfrm>
                      <a:off x="0" y="0"/>
                      <a:ext cx="2709545" cy="1972945"/>
                    </a:xfrm>
                    <a:prstGeom prst="rect">
                      <a:avLst/>
                    </a:prstGeom>
                    <a:noFill/>
                  </pic:spPr>
                </pic:pic>
              </a:graphicData>
            </a:graphic>
          </wp:inline>
        </w:drawing>
      </w:r>
      <w:r w:rsidRPr="000A69AB">
        <w:t xml:space="preserve"> </w:t>
      </w:r>
      <w:r w:rsidRPr="000A69AB">
        <w:rPr>
          <w:noProof/>
        </w:rPr>
        <w:drawing>
          <wp:inline distT="0" distB="0" distL="0" distR="0" wp14:anchorId="1C441CE6" wp14:editId="7C155DD8">
            <wp:extent cx="2667000" cy="1941830"/>
            <wp:effectExtent l="0" t="0" r="0" b="0"/>
            <wp:docPr id="47" name="Image25" descr="A screen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5" descr="A screen with a blue line&#10;&#10;AI-generated content may be incorrect."/>
                    <pic:cNvPicPr>
                      <a:picLocks noChangeAspect="1" noChangeArrowheads="1"/>
                    </pic:cNvPicPr>
                  </pic:nvPicPr>
                  <pic:blipFill>
                    <a:blip r:embed="rId47"/>
                    <a:srcRect l="10898" t="13453" r="14828" b="14438"/>
                    <a:stretch>
                      <a:fillRect/>
                    </a:stretch>
                  </pic:blipFill>
                  <pic:spPr bwMode="auto">
                    <a:xfrm>
                      <a:off x="0" y="0"/>
                      <a:ext cx="2667000" cy="1941830"/>
                    </a:xfrm>
                    <a:prstGeom prst="rect">
                      <a:avLst/>
                    </a:prstGeom>
                    <a:noFill/>
                  </pic:spPr>
                </pic:pic>
              </a:graphicData>
            </a:graphic>
          </wp:inline>
        </w:drawing>
      </w:r>
    </w:p>
    <w:p w14:paraId="7A959024" w14:textId="77777777" w:rsidR="008F63AA" w:rsidRPr="000A69AB" w:rsidRDefault="00AB1502">
      <w:pPr>
        <w:jc w:val="center"/>
        <w:rPr>
          <w:rFonts w:ascii="Calibri" w:hAnsi="Calibri" w:cs="Calibri"/>
          <w:i/>
          <w:spacing w:val="-6"/>
        </w:rPr>
      </w:pPr>
      <w:r w:rsidRPr="000A69AB">
        <w:rPr>
          <w:rFonts w:ascii="Calibri" w:hAnsi="Calibri" w:cs="Calibri"/>
          <w:i/>
        </w:rPr>
        <w:t>Figure</w:t>
      </w:r>
      <w:r w:rsidRPr="000A69AB">
        <w:rPr>
          <w:rFonts w:ascii="Calibri" w:hAnsi="Calibri" w:cs="Calibri"/>
          <w:i/>
          <w:spacing w:val="-6"/>
        </w:rPr>
        <w:t xml:space="preserve"> 22. Line and Load regulations</w:t>
      </w:r>
    </w:p>
    <w:p w14:paraId="56C7A8B1" w14:textId="77777777" w:rsidR="008F63AA" w:rsidRPr="000A69AB" w:rsidRDefault="00AB1502">
      <w:pPr>
        <w:rPr>
          <w:rFonts w:ascii="Calibri" w:hAnsi="Calibri" w:cs="Calibri"/>
          <w:iCs/>
          <w:spacing w:val="-6"/>
          <w:sz w:val="24"/>
          <w:szCs w:val="24"/>
        </w:rPr>
      </w:pPr>
      <w:r w:rsidRPr="000A69AB">
        <w:rPr>
          <w:rFonts w:ascii="Calibri" w:hAnsi="Calibri" w:cs="Calibri"/>
          <w:iCs/>
          <w:spacing w:val="-6"/>
          <w:sz w:val="24"/>
          <w:szCs w:val="24"/>
        </w:rPr>
        <w:t xml:space="preserve">In Figure 23, the load transient response can be seen. Load transient means that, when the circuit is working there is a sudden change in the load demands. This is a crucial measure of the feedback system, and it shows how well the system works. In this project, we could only measure the load transient but not the line transient as the necessary equipment was not available to us. We tested the load transient by suddenly changing the load current from </w:t>
      </w:r>
      <w:r w:rsidRPr="000A69AB">
        <w:rPr>
          <w:rFonts w:ascii="Calibri" w:hAnsi="Calibri" w:cs="Calibri"/>
          <w:iCs/>
          <w:spacing w:val="-6"/>
          <w:sz w:val="24"/>
          <w:szCs w:val="24"/>
        </w:rPr>
        <w:lastRenderedPageBreak/>
        <w:t>%100 (400mA) to %10 (40mA). The output voltage had a jump of 1.2V, which is exactly our uppermost limit for a transient response of %10. This shows that the feedback system works as designed.</w:t>
      </w:r>
      <w:r w:rsidRPr="000A69AB">
        <w:t xml:space="preserve"> </w:t>
      </w:r>
    </w:p>
    <w:p w14:paraId="449F72A1" w14:textId="74A0CA41" w:rsidR="008F63AA" w:rsidRPr="000A69AB" w:rsidRDefault="00A84FA1">
      <w:pPr>
        <w:rPr>
          <w:rFonts w:ascii="Calibri" w:hAnsi="Calibri" w:cs="Calibri"/>
          <w:iCs/>
          <w:spacing w:val="-6"/>
          <w:sz w:val="24"/>
          <w:szCs w:val="24"/>
        </w:rPr>
      </w:pPr>
      <w:r>
        <w:rPr>
          <w:noProof/>
        </w:rPr>
        <mc:AlternateContent>
          <mc:Choice Requires="wps">
            <w:drawing>
              <wp:anchor distT="0" distB="0" distL="0" distR="0" simplePos="0" relativeHeight="57" behindDoc="0" locked="0" layoutInCell="1" allowOverlap="1" wp14:anchorId="01DC1990" wp14:editId="5F44FCBD">
                <wp:simplePos x="0" y="0"/>
                <wp:positionH relativeFrom="column">
                  <wp:posOffset>3996055</wp:posOffset>
                </wp:positionH>
                <wp:positionV relativeFrom="paragraph">
                  <wp:posOffset>778510</wp:posOffset>
                </wp:positionV>
                <wp:extent cx="1865630" cy="282575"/>
                <wp:effectExtent l="0" t="0" r="0" b="0"/>
                <wp:wrapNone/>
                <wp:docPr id="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65630" cy="282575"/>
                        </a:xfrm>
                        <a:prstGeom prst="rect">
                          <a:avLst/>
                        </a:prstGeom>
                        <a:noFill/>
                        <a:ln w="0">
                          <a:noFill/>
                        </a:ln>
                      </wps:spPr>
                      <wps:style>
                        <a:lnRef idx="0">
                          <a:scrgbClr r="0" g="0" b="0"/>
                        </a:lnRef>
                        <a:fillRef idx="0">
                          <a:scrgbClr r="0" g="0" b="0"/>
                        </a:fillRef>
                        <a:effectRef idx="0">
                          <a:scrgbClr r="0" g="0" b="0"/>
                        </a:effectRef>
                        <a:fontRef idx="minor"/>
                      </wps:style>
                      <wps:txbx>
                        <w:txbxContent>
                          <w:p w14:paraId="6F1C5CD8" w14:textId="77777777" w:rsidR="00AB1502" w:rsidRPr="000A69AB" w:rsidRDefault="00000000">
                            <w:pPr>
                              <w:pStyle w:val="FrameContents"/>
                              <w:jc w:val="center"/>
                              <w:rPr>
                                <w:rFonts w:ascii="Cambria Math" w:hAnsi="Cambria Math"/>
                                <w:i/>
                                <w:iCs/>
                                <w:color w:val="000000" w:themeColor="text1"/>
                                <w:kern w:val="2"/>
                                <w:sz w:val="36"/>
                                <w:szCs w:val="36"/>
                              </w:rPr>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L</m:t>
                                    </m:r>
                                  </m:sub>
                                </m:sSub>
                              </m:oMath>
                            </m:oMathPara>
                          </w:p>
                        </w:txbxContent>
                      </wps:txbx>
                      <wps:bodyPr anchor="t">
                        <a:spAutoFit/>
                      </wps:bodyPr>
                    </wps:wsp>
                  </a:graphicData>
                </a:graphic>
                <wp14:sizeRelH relativeFrom="page">
                  <wp14:pctWidth>0</wp14:pctWidth>
                </wp14:sizeRelH>
                <wp14:sizeRelV relativeFrom="page">
                  <wp14:pctHeight>0</wp14:pctHeight>
                </wp14:sizeRelV>
              </wp:anchor>
            </w:drawing>
          </mc:Choice>
          <mc:Fallback>
            <w:pict>
              <v:rect w14:anchorId="01DC1990" id="Rectangle 37" o:spid="_x0000_s1030" style="position:absolute;margin-left:314.65pt;margin-top:61.3pt;width:146.9pt;height:22.25pt;z-index:57;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" filled="f" stroked="f" strokeweight="0">
                <v:textbox style="mso-fit-shape-to-text:t">
                  <w:txbxContent>
                    <w:p w14:paraId="6F1C5CD8" w14:textId="77777777" w:rsidR="00AB1502" w:rsidRPr="000A69AB" w:rsidRDefault="00AB1502">
                      <w:pPr>
                        <w:pStyle w:val="FrameContents"/>
                        <w:jc w:val="center"/>
                        <w:rPr>
                          <w:rFonts w:ascii="Cambria Math" w:hAnsi="Cambria Math"/>
                          <w:i/>
                          <w:iCs/>
                          <w:color w:val="000000" w:themeColor="text1"/>
                          <w:kern w:val="2"/>
                          <w:sz w:val="36"/>
                          <w:szCs w:val="36"/>
                        </w:rPr>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L</m:t>
                              </m:r>
                            </m:sub>
                          </m:sSub>
                        </m:oMath>
                      </m:oMathPara>
                    </w:p>
                  </w:txbxContent>
                </v:textbox>
              </v:rect>
            </w:pict>
          </mc:Fallback>
        </mc:AlternateContent>
      </w:r>
      <w:r>
        <w:rPr>
          <w:noProof/>
        </w:rPr>
        <mc:AlternateContent>
          <mc:Choice Requires="wps">
            <w:drawing>
              <wp:anchor distT="0" distB="0" distL="0" distR="0" simplePos="0" relativeHeight="59" behindDoc="0" locked="0" layoutInCell="1" allowOverlap="1" wp14:anchorId="46A98189" wp14:editId="13AA1B76">
                <wp:simplePos x="0" y="0"/>
                <wp:positionH relativeFrom="column">
                  <wp:posOffset>4081145</wp:posOffset>
                </wp:positionH>
                <wp:positionV relativeFrom="paragraph">
                  <wp:posOffset>1329055</wp:posOffset>
                </wp:positionV>
                <wp:extent cx="1865630" cy="282575"/>
                <wp:effectExtent l="0" t="0" r="0" b="0"/>
                <wp:wrapNone/>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65630" cy="282575"/>
                        </a:xfrm>
                        <a:prstGeom prst="rect">
                          <a:avLst/>
                        </a:prstGeom>
                        <a:noFill/>
                        <a:ln w="0">
                          <a:noFill/>
                        </a:ln>
                      </wps:spPr>
                      <wps:style>
                        <a:lnRef idx="0">
                          <a:scrgbClr r="0" g="0" b="0"/>
                        </a:lnRef>
                        <a:fillRef idx="0">
                          <a:scrgbClr r="0" g="0" b="0"/>
                        </a:fillRef>
                        <a:effectRef idx="0">
                          <a:scrgbClr r="0" g="0" b="0"/>
                        </a:effectRef>
                        <a:fontRef idx="minor"/>
                      </wps:style>
                      <wps:txbx>
                        <w:txbxContent>
                          <w:p w14:paraId="03D227C2" w14:textId="77777777" w:rsidR="00AB1502" w:rsidRPr="000A69AB" w:rsidRDefault="00000000">
                            <w:pPr>
                              <w:pStyle w:val="FrameContents"/>
                              <w:jc w:val="center"/>
                              <w:rPr>
                                <w:rFonts w:ascii="Cambria Math" w:hAnsi="Cambria Math"/>
                                <w:i/>
                                <w:iCs/>
                                <w:color w:val="000000" w:themeColor="text1"/>
                                <w:kern w:val="2"/>
                                <w:sz w:val="36"/>
                                <w:szCs w:val="36"/>
                              </w:rPr>
                            </w:pPr>
                            <m:oMathPara>
                              <m:oMathParaPr>
                                <m:jc m:val="center"/>
                              </m:oMathParaPr>
                              <m:oMath>
                                <m:sSub>
                                  <m:sSubPr>
                                    <m:ctrlPr>
                                      <w:rPr>
                                        <w:rFonts w:ascii="Cambria Math" w:hAnsi="Cambria Math"/>
                                      </w:rPr>
                                    </m:ctrlPr>
                                  </m:sSubPr>
                                  <m:e>
                                    <m:r>
                                      <w:rPr>
                                        <w:rFonts w:ascii="Cambria Math" w:hAnsi="Cambria Math"/>
                                      </w:rPr>
                                      <m:t>V</m:t>
                                    </m:r>
                                  </m:e>
                                  <m:sub>
                                    <m:r>
                                      <w:rPr>
                                        <w:rFonts w:ascii="Cambria Math" w:hAnsi="Cambria Math"/>
                                      </w:rPr>
                                      <m:t>out</m:t>
                                    </m:r>
                                  </m:sub>
                                </m:sSub>
                              </m:oMath>
                            </m:oMathPara>
                          </w:p>
                        </w:txbxContent>
                      </wps:txbx>
                      <wps:bodyPr anchor="t">
                        <a:spAutoFit/>
                      </wps:bodyPr>
                    </wps:wsp>
                  </a:graphicData>
                </a:graphic>
                <wp14:sizeRelH relativeFrom="page">
                  <wp14:pctWidth>0</wp14:pctWidth>
                </wp14:sizeRelH>
                <wp14:sizeRelV relativeFrom="page">
                  <wp14:pctHeight>0</wp14:pctHeight>
                </wp14:sizeRelV>
              </wp:anchor>
            </w:drawing>
          </mc:Choice>
          <mc:Fallback>
            <w:pict>
              <v:rect w14:anchorId="46A98189" id="Rectangle 36" o:spid="_x0000_s1031" style="position:absolute;margin-left:321.35pt;margin-top:104.65pt;width:146.9pt;height:22.25pt;z-index:59;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" filled="f" stroked="f" strokeweight="0">
                <v:textbox style="mso-fit-shape-to-text:t">
                  <w:txbxContent>
                    <w:p w14:paraId="03D227C2" w14:textId="77777777" w:rsidR="00AB1502" w:rsidRPr="000A69AB" w:rsidRDefault="00AB1502">
                      <w:pPr>
                        <w:pStyle w:val="FrameContents"/>
                        <w:jc w:val="center"/>
                        <w:rPr>
                          <w:rFonts w:ascii="Cambria Math" w:hAnsi="Cambria Math"/>
                          <w:i/>
                          <w:iCs/>
                          <w:color w:val="000000" w:themeColor="text1"/>
                          <w:kern w:val="2"/>
                          <w:sz w:val="36"/>
                          <w:szCs w:val="36"/>
                        </w:rPr>
                      </w:pPr>
                      <m:oMathPara>
                        <m:oMathParaPr>
                          <m:jc m:val="center"/>
                        </m:oMathParaPr>
                        <m:oMath>
                          <m:sSub>
                            <m:sSubPr>
                              <m:ctrlPr>
                                <w:rPr>
                                  <w:rFonts w:ascii="Cambria Math" w:hAnsi="Cambria Math"/>
                                </w:rPr>
                              </m:ctrlPr>
                            </m:sSubPr>
                            <m:e>
                              <m:r>
                                <w:rPr>
                                  <w:rFonts w:ascii="Cambria Math" w:hAnsi="Cambria Math"/>
                                </w:rPr>
                                <m:t>V</m:t>
                              </m:r>
                            </m:e>
                            <m:sub>
                              <m:r>
                                <w:rPr>
                                  <w:rFonts w:ascii="Cambria Math" w:hAnsi="Cambria Math"/>
                                </w:rPr>
                                <m:t>out</m:t>
                              </m:r>
                            </m:sub>
                          </m:sSub>
                        </m:oMath>
                      </m:oMathPara>
                    </w:p>
                  </w:txbxContent>
                </v:textbox>
              </v:rect>
            </w:pict>
          </mc:Fallback>
        </mc:AlternateContent>
      </w:r>
      <w:r>
        <w:rPr>
          <w:noProof/>
        </w:rPr>
        <mc:AlternateContent>
          <mc:Choice Requires="wps">
            <w:drawing>
              <wp:anchor distT="0" distB="24765" distL="0" distR="14605" simplePos="0" relativeHeight="61" behindDoc="0" locked="0" layoutInCell="1" allowOverlap="1" wp14:anchorId="23C51634" wp14:editId="6A8E1F8E">
                <wp:simplePos x="0" y="0"/>
                <wp:positionH relativeFrom="column">
                  <wp:posOffset>4436745</wp:posOffset>
                </wp:positionH>
                <wp:positionV relativeFrom="paragraph">
                  <wp:posOffset>894715</wp:posOffset>
                </wp:positionV>
                <wp:extent cx="213995" cy="184785"/>
                <wp:effectExtent l="0" t="0" r="0" b="5715"/>
                <wp:wrapNone/>
                <wp:docPr id="3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995" cy="184785"/>
                        </a:xfrm>
                        <a:prstGeom prst="rect">
                          <a:avLst/>
                        </a:prstGeom>
                        <a:solidFill>
                          <a:srgbClr val="FFFF00"/>
                        </a:solidFill>
                        <a:ln>
                          <a:solidFill>
                            <a:srgbClr val="223852"/>
                          </a:solidFill>
                          <a:round/>
                        </a:ln>
                      </wps:spPr>
                      <wps:style>
                        <a:lnRef idx="2">
                          <a:schemeClr val="accent1">
                            <a:shade val="15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rect w14:anchorId="4E26CC48" id="Rectangle 35" o:spid="_x0000_s1026" style="position:absolute;margin-left:349.35pt;margin-top:70.45pt;width:16.85pt;height:14.55pt;z-index:61;visibility:visible;mso-wrap-style:square;mso-width-percent:0;mso-height-percent:0;mso-wrap-distance-left:0;mso-wrap-distance-top:0;mso-wrap-distance-right:1.15pt;mso-wrap-distance-bottom:1.9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" fillcolor="yellow" strokecolor="#223852" strokeweight="2pt">
                <v:stroke joinstyle="round"/>
                <v:path arrowok="t"/>
              </v:rect>
            </w:pict>
          </mc:Fallback>
        </mc:AlternateContent>
      </w:r>
      <w:r>
        <w:rPr>
          <w:noProof/>
        </w:rPr>
        <mc:AlternateContent>
          <mc:Choice Requires="wps">
            <w:drawing>
              <wp:anchor distT="0" distB="24765" distL="0" distR="14605" simplePos="0" relativeHeight="62" behindDoc="0" locked="0" layoutInCell="1" allowOverlap="1" wp14:anchorId="4CE0A6DA" wp14:editId="06CC2B83">
                <wp:simplePos x="0" y="0"/>
                <wp:positionH relativeFrom="column">
                  <wp:posOffset>4418965</wp:posOffset>
                </wp:positionH>
                <wp:positionV relativeFrom="paragraph">
                  <wp:posOffset>1430020</wp:posOffset>
                </wp:positionV>
                <wp:extent cx="213995" cy="184785"/>
                <wp:effectExtent l="0" t="0" r="0" b="5715"/>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995" cy="184785"/>
                        </a:xfrm>
                        <a:prstGeom prst="rect">
                          <a:avLst/>
                        </a:prstGeom>
                        <a:solidFill>
                          <a:srgbClr val="00B0F0"/>
                        </a:solidFill>
                        <a:ln>
                          <a:solidFill>
                            <a:srgbClr val="223852"/>
                          </a:solidFill>
                          <a:round/>
                        </a:ln>
                      </wps:spPr>
                      <wps:style>
                        <a:lnRef idx="2">
                          <a:schemeClr val="accent1">
                            <a:shade val="15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rect w14:anchorId="7733059E" id="Rectangle 34" o:spid="_x0000_s1026" style="position:absolute;margin-left:347.95pt;margin-top:112.6pt;width:16.85pt;height:14.55pt;z-index:62;visibility:visible;mso-wrap-style:square;mso-width-percent:0;mso-height-percent:0;mso-wrap-distance-left:0;mso-wrap-distance-top:0;mso-wrap-distance-right:1.15pt;mso-wrap-distance-bottom:1.9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" fillcolor="#00b0f0" strokecolor="#223852" strokeweight="2pt">
                <v:stroke joinstyle="round"/>
                <v:path arrowok="t"/>
              </v:rect>
            </w:pict>
          </mc:Fallback>
        </mc:AlternateContent>
      </w:r>
      <w:r w:rsidR="000A69AB" w:rsidRPr="000A69AB">
        <w:rPr>
          <w:noProof/>
        </w:rPr>
        <w:drawing>
          <wp:inline distT="0" distB="0" distL="0" distR="0" wp14:anchorId="4C5E4FEA" wp14:editId="592CA0FE">
            <wp:extent cx="3949700" cy="2819400"/>
            <wp:effectExtent l="0" t="0" r="0" b="0"/>
            <wp:docPr id="52" name="Image26" descr="A screen with a graph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 descr="A screen with a graph on it&#10;&#10;AI-generated content may be incorrect."/>
                    <pic:cNvPicPr>
                      <a:picLocks noChangeAspect="1" noChangeArrowheads="1"/>
                    </pic:cNvPicPr>
                  </pic:nvPicPr>
                  <pic:blipFill>
                    <a:blip r:embed="rId48"/>
                    <a:srcRect r="9966" b="5616"/>
                    <a:stretch>
                      <a:fillRect/>
                    </a:stretch>
                  </pic:blipFill>
                  <pic:spPr bwMode="auto">
                    <a:xfrm>
                      <a:off x="0" y="0"/>
                      <a:ext cx="3949700" cy="2819400"/>
                    </a:xfrm>
                    <a:prstGeom prst="rect">
                      <a:avLst/>
                    </a:prstGeom>
                    <a:noFill/>
                  </pic:spPr>
                </pic:pic>
              </a:graphicData>
            </a:graphic>
          </wp:inline>
        </w:drawing>
      </w:r>
      <w:r w:rsidR="000A69AB" w:rsidRPr="000A69AB">
        <w:t xml:space="preserve"> </w:t>
      </w:r>
    </w:p>
    <w:p w14:paraId="33FD6CA5" w14:textId="77777777" w:rsidR="008F63AA" w:rsidRPr="000A69AB" w:rsidRDefault="00AB1502">
      <w:pPr>
        <w:jc w:val="center"/>
        <w:rPr>
          <w:rFonts w:ascii="Calibri" w:hAnsi="Calibri" w:cs="Calibri"/>
          <w:i/>
          <w:spacing w:val="-6"/>
        </w:rPr>
      </w:pPr>
      <w:r w:rsidRPr="000A69AB">
        <w:rPr>
          <w:rFonts w:ascii="Calibri" w:hAnsi="Calibri" w:cs="Calibri"/>
          <w:i/>
        </w:rPr>
        <w:t>Figure</w:t>
      </w:r>
      <w:r w:rsidRPr="000A69AB">
        <w:rPr>
          <w:rFonts w:ascii="Calibri" w:hAnsi="Calibri" w:cs="Calibri"/>
          <w:i/>
          <w:spacing w:val="-6"/>
        </w:rPr>
        <w:t xml:space="preserve"> 23. Load transient response</w:t>
      </w:r>
    </w:p>
    <w:p w14:paraId="1C3DCDD6" w14:textId="77777777" w:rsidR="008F63AA" w:rsidRPr="000A69AB" w:rsidRDefault="00AB1502">
      <w:pPr>
        <w:rPr>
          <w:rFonts w:ascii="Calibri" w:hAnsi="Calibri" w:cs="Calibri"/>
          <w:iCs/>
          <w:spacing w:val="-6"/>
          <w:sz w:val="24"/>
          <w:szCs w:val="24"/>
        </w:rPr>
      </w:pPr>
      <w:r w:rsidRPr="000A69AB">
        <w:rPr>
          <w:rFonts w:ascii="Calibri" w:hAnsi="Calibri" w:cs="Calibri"/>
          <w:iCs/>
          <w:spacing w:val="-6"/>
          <w:sz w:val="24"/>
          <w:szCs w:val="24"/>
        </w:rPr>
        <w:t>After all the measurements were taken, we wanted to see if a Type III compensator, or more specifically the feedforward capacitor was indeed necessary. To test this, we simply removed the feedforward capacitor and taken some of the measurements again. In Figure 24, the output voltage without the feedforward capacitor can be seen. Obviously, the “DC” output voltage is not very stable without the feedforward capacitor. This shows us that without a Type III compensator, we cannot have enough phase boost to reach to sufficient levels of phase margin, thus we end up with an unstable system that has oscillations.</w:t>
      </w:r>
    </w:p>
    <w:p w14:paraId="0A0E40B2" w14:textId="77777777" w:rsidR="008F63AA" w:rsidRPr="000A69AB" w:rsidRDefault="00AB1502">
      <w:pPr>
        <w:jc w:val="center"/>
        <w:rPr>
          <w:rFonts w:ascii="Calibri" w:hAnsi="Calibri" w:cs="Calibri"/>
          <w:iCs/>
          <w:spacing w:val="-6"/>
          <w:sz w:val="24"/>
          <w:szCs w:val="24"/>
        </w:rPr>
      </w:pPr>
      <w:r w:rsidRPr="000A69AB">
        <w:rPr>
          <w:noProof/>
        </w:rPr>
        <w:lastRenderedPageBreak/>
        <w:drawing>
          <wp:inline distT="0" distB="0" distL="0" distR="0" wp14:anchorId="20291A13" wp14:editId="63DA10A9">
            <wp:extent cx="4622800" cy="3102610"/>
            <wp:effectExtent l="0" t="0" r="0" b="0"/>
            <wp:docPr id="53" name="Image27" descr="A close up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7" descr="A close up of a screen&#10;&#10;AI-generated content may be incorrect."/>
                    <pic:cNvPicPr>
                      <a:picLocks noChangeAspect="1" noChangeArrowheads="1"/>
                    </pic:cNvPicPr>
                  </pic:nvPicPr>
                  <pic:blipFill>
                    <a:blip r:embed="rId49"/>
                    <a:srcRect l="8490" t="18659" r="8804" b="7338"/>
                    <a:stretch>
                      <a:fillRect/>
                    </a:stretch>
                  </pic:blipFill>
                  <pic:spPr bwMode="auto">
                    <a:xfrm>
                      <a:off x="0" y="0"/>
                      <a:ext cx="4622800" cy="3102610"/>
                    </a:xfrm>
                    <a:prstGeom prst="rect">
                      <a:avLst/>
                    </a:prstGeom>
                    <a:noFill/>
                  </pic:spPr>
                </pic:pic>
              </a:graphicData>
            </a:graphic>
          </wp:inline>
        </w:drawing>
      </w:r>
    </w:p>
    <w:p w14:paraId="5FD497BF" w14:textId="77777777" w:rsidR="008F63AA" w:rsidRPr="000A69AB" w:rsidRDefault="00AB1502">
      <w:pPr>
        <w:jc w:val="center"/>
        <w:rPr>
          <w:rFonts w:ascii="Calibri" w:hAnsi="Calibri" w:cs="Calibri"/>
          <w:i/>
          <w:spacing w:val="-6"/>
        </w:rPr>
      </w:pPr>
      <w:r w:rsidRPr="000A69AB">
        <w:rPr>
          <w:rFonts w:ascii="Calibri" w:hAnsi="Calibri" w:cs="Calibri"/>
          <w:i/>
        </w:rPr>
        <w:t>Figure</w:t>
      </w:r>
      <w:r w:rsidRPr="000A69AB">
        <w:rPr>
          <w:rFonts w:ascii="Calibri" w:hAnsi="Calibri" w:cs="Calibri"/>
          <w:i/>
          <w:spacing w:val="-6"/>
        </w:rPr>
        <w:t xml:space="preserve"> 24. Output without feedforward capacitor.</w:t>
      </w:r>
    </w:p>
    <w:p w14:paraId="79CE653B" w14:textId="77777777" w:rsidR="008F63AA" w:rsidRPr="000A69AB" w:rsidRDefault="00AB1502">
      <w:pPr>
        <w:rPr>
          <w:rFonts w:ascii="Calibri" w:hAnsi="Calibri" w:cs="Calibri"/>
          <w:iCs/>
          <w:spacing w:val="-6"/>
          <w:sz w:val="24"/>
          <w:szCs w:val="24"/>
        </w:rPr>
      </w:pPr>
      <w:r w:rsidRPr="000A69AB">
        <w:rPr>
          <w:rFonts w:ascii="Calibri" w:hAnsi="Calibri" w:cs="Calibri"/>
          <w:iCs/>
          <w:spacing w:val="-6"/>
          <w:sz w:val="24"/>
          <w:szCs w:val="24"/>
        </w:rPr>
        <w:t>In Figure 25, we can see the generated PWM and the amplified error signal once again. As can be clearly seen, the PWM is in very poor condition, having a lot of spikes and oscillations. One thing to note of in Figure 25 is that during the measurement, CH1 was inverted, and we did not have time to take the measurement once again at the time of noticing the mistake. Actual waveforms that we are supposed to see are given as a simulation in Figure 25 as well.</w:t>
      </w:r>
    </w:p>
    <w:p w14:paraId="7E0E8962" w14:textId="77777777" w:rsidR="008F63AA" w:rsidRPr="000A69AB" w:rsidRDefault="00AB1502">
      <w:r w:rsidRPr="000A69AB">
        <w:rPr>
          <w:noProof/>
        </w:rPr>
        <w:drawing>
          <wp:inline distT="0" distB="0" distL="0" distR="0" wp14:anchorId="3FBE015B" wp14:editId="7746D15A">
            <wp:extent cx="2567940" cy="1981200"/>
            <wp:effectExtent l="0" t="0" r="0" b="0"/>
            <wp:docPr id="54" name="Image28" descr="A screen with a blue and yellow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8" descr="A screen with a blue and yellow graph&#10;&#10;AI-generated content may be incorrect."/>
                    <pic:cNvPicPr>
                      <a:picLocks noChangeAspect="1" noChangeArrowheads="1"/>
                    </pic:cNvPicPr>
                  </pic:nvPicPr>
                  <pic:blipFill>
                    <a:blip r:embed="rId50"/>
                    <a:srcRect l="20525" t="12944" r="8373" b="13917"/>
                    <a:stretch>
                      <a:fillRect/>
                    </a:stretch>
                  </pic:blipFill>
                  <pic:spPr bwMode="auto">
                    <a:xfrm>
                      <a:off x="0" y="0"/>
                      <a:ext cx="2567940" cy="1981200"/>
                    </a:xfrm>
                    <a:prstGeom prst="rect">
                      <a:avLst/>
                    </a:prstGeom>
                    <a:noFill/>
                  </pic:spPr>
                </pic:pic>
              </a:graphicData>
            </a:graphic>
          </wp:inline>
        </w:drawing>
      </w:r>
      <w:r w:rsidRPr="000A69AB">
        <w:t xml:space="preserve"> </w:t>
      </w:r>
      <w:r w:rsidRPr="000A69AB">
        <w:rPr>
          <w:noProof/>
        </w:rPr>
        <w:drawing>
          <wp:inline distT="0" distB="0" distL="0" distR="0" wp14:anchorId="72DA6CF8" wp14:editId="409348ED">
            <wp:extent cx="2813050" cy="2040255"/>
            <wp:effectExtent l="0" t="0" r="0" b="0"/>
            <wp:docPr id="55" name="Image29" descr="A green and blue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9" descr="A green and blue line graph&#10;&#10;AI-generated content may be incorrect."/>
                    <pic:cNvPicPr>
                      <a:picLocks noChangeAspect="1" noChangeArrowheads="1"/>
                    </pic:cNvPicPr>
                  </pic:nvPicPr>
                  <pic:blipFill>
                    <a:blip r:embed="rId51"/>
                    <a:stretch>
                      <a:fillRect/>
                    </a:stretch>
                  </pic:blipFill>
                  <pic:spPr bwMode="auto">
                    <a:xfrm>
                      <a:off x="0" y="0"/>
                      <a:ext cx="2813050" cy="2040255"/>
                    </a:xfrm>
                    <a:prstGeom prst="rect">
                      <a:avLst/>
                    </a:prstGeom>
                    <a:noFill/>
                  </pic:spPr>
                </pic:pic>
              </a:graphicData>
            </a:graphic>
          </wp:inline>
        </w:drawing>
      </w:r>
    </w:p>
    <w:p w14:paraId="0EB965AC" w14:textId="77777777" w:rsidR="008F63AA" w:rsidRPr="000A69AB" w:rsidRDefault="00AB1502">
      <w:pPr>
        <w:jc w:val="center"/>
        <w:rPr>
          <w:rFonts w:ascii="Calibri" w:hAnsi="Calibri" w:cs="Calibri"/>
          <w:i/>
          <w:spacing w:val="-6"/>
        </w:rPr>
      </w:pPr>
      <w:r w:rsidRPr="000A69AB">
        <w:rPr>
          <w:rFonts w:ascii="Calibri" w:hAnsi="Calibri" w:cs="Calibri"/>
          <w:i/>
        </w:rPr>
        <w:t>Figure</w:t>
      </w:r>
      <w:r w:rsidRPr="000A69AB">
        <w:rPr>
          <w:rFonts w:ascii="Calibri" w:hAnsi="Calibri" w:cs="Calibri"/>
          <w:i/>
          <w:spacing w:val="-6"/>
        </w:rPr>
        <w:t xml:space="preserve"> 25. Amplified error signal and gate driver PWM without feedforward capacitor</w:t>
      </w:r>
    </w:p>
    <w:p w14:paraId="797E2EB4" w14:textId="77777777" w:rsidR="008F63AA" w:rsidRPr="000A69AB" w:rsidRDefault="00AB1502">
      <w:pPr>
        <w:rPr>
          <w:rFonts w:ascii="Calibri" w:hAnsi="Calibri" w:cs="Calibri"/>
          <w:b/>
          <w:bCs/>
          <w:sz w:val="32"/>
          <w:szCs w:val="32"/>
        </w:rPr>
      </w:pPr>
      <w:r w:rsidRPr="000A69AB">
        <w:rPr>
          <w:b/>
          <w:bCs/>
          <w:sz w:val="32"/>
          <w:szCs w:val="32"/>
        </w:rPr>
        <w:t>5</w:t>
      </w:r>
      <w:r w:rsidRPr="000A69AB">
        <w:rPr>
          <w:b/>
          <w:bCs/>
          <w:sz w:val="32"/>
          <w:szCs w:val="32"/>
        </w:rPr>
        <w:tab/>
        <w:t>Conclusion</w:t>
      </w:r>
    </w:p>
    <w:p w14:paraId="78D2AA92" w14:textId="77777777" w:rsidR="008F63AA" w:rsidRPr="000A69AB" w:rsidRDefault="00AB1502">
      <w:pPr>
        <w:pStyle w:val="BodyText"/>
        <w:rPr>
          <w:rFonts w:ascii="Calibri" w:hAnsi="Calibri" w:cs="Calibri"/>
          <w:sz w:val="24"/>
          <w:szCs w:val="24"/>
        </w:rPr>
      </w:pPr>
      <w:r w:rsidRPr="000A69AB">
        <w:rPr>
          <w:rFonts w:ascii="Calibri" w:hAnsi="Calibri" w:cs="Calibri"/>
          <w:sz w:val="24"/>
          <w:szCs w:val="24"/>
        </w:rPr>
        <w:t xml:space="preserve">To summarize our work during this summer internship, we have gained a much deeper understanding of SMPS systems. First, we researched the components, learning which </w:t>
      </w:r>
      <w:r w:rsidRPr="000A69AB">
        <w:rPr>
          <w:rFonts w:ascii="Calibri" w:hAnsi="Calibri" w:cs="Calibri"/>
          <w:sz w:val="24"/>
          <w:szCs w:val="24"/>
        </w:rPr>
        <w:lastRenderedPageBreak/>
        <w:t>types to use in our project by carefully considering crucial parameters. Then, taking a buck converter as the basis of our study, we learned about basic design methods and parameter selection. Next, we delved into control theory, studying various control methods for SMPS converters as well as different compensator types.</w:t>
      </w:r>
    </w:p>
    <w:p w14:paraId="44E6948E" w14:textId="77777777" w:rsidR="008F63AA" w:rsidRPr="000A69AB" w:rsidRDefault="00AB1502">
      <w:pPr>
        <w:pStyle w:val="BodyText"/>
        <w:rPr>
          <w:rFonts w:ascii="Calibri" w:hAnsi="Calibri"/>
          <w:sz w:val="24"/>
          <w:szCs w:val="24"/>
        </w:rPr>
      </w:pPr>
      <w:r w:rsidRPr="000A69AB">
        <w:rPr>
          <w:rFonts w:ascii="Calibri" w:hAnsi="Calibri"/>
          <w:sz w:val="24"/>
          <w:szCs w:val="24"/>
        </w:rPr>
        <w:t>After completing the theoretical research, we designed and successfully implemented the feedback system for our buck converter. Finally, we built the circuit using real components and verified that it worked as intended. This project required considerable time and effort, but it greatly improved our understanding of SMPS design. With this experience, we can now more easily expand our knowledge to other types of converters. As a natural next step, we aim to further develop our expertise by studying control theory in greater depth and exploring isolated topologies, as planned by our mentor.</w:t>
      </w:r>
    </w:p>
    <w:p w14:paraId="5CDDEC9E" w14:textId="77777777" w:rsidR="008F63AA" w:rsidRPr="000A69AB" w:rsidRDefault="00AB1502">
      <w:pPr>
        <w:pStyle w:val="BodyText"/>
        <w:rPr>
          <w:rFonts w:ascii="Calibri" w:hAnsi="Calibri"/>
          <w:sz w:val="24"/>
          <w:szCs w:val="24"/>
        </w:rPr>
      </w:pPr>
      <w:r w:rsidRPr="000A69AB">
        <w:rPr>
          <w:rFonts w:ascii="Calibri" w:hAnsi="Calibri"/>
          <w:sz w:val="24"/>
          <w:szCs w:val="24"/>
        </w:rPr>
        <w:t>Another important outcome of this internship was the development of non-technical skills. Thanks to our mentor and other team members, we gained valuable insight into working in a professional environment. They taught us not only technical knowledge but also essential soft skills, helping us grow into well-rounded engineers. Working on this project with my fellow intern, Hüseyin Çetin (Gazi University, EEE, 4th year), made the process more efficient and further improved my teamwork abilities. I am grateful for this opportunity, and I feel one step closer to becoming a professional engineer.</w:t>
      </w:r>
    </w:p>
    <w:p w14:paraId="6CFCD488" w14:textId="77777777" w:rsidR="000A69AB" w:rsidRDefault="000A69AB">
      <w:pPr>
        <w:rPr>
          <w:b/>
          <w:bCs/>
          <w:sz w:val="32"/>
          <w:szCs w:val="32"/>
        </w:rPr>
      </w:pPr>
    </w:p>
    <w:p w14:paraId="48CB4BDB" w14:textId="4F8CF0C0" w:rsidR="008F63AA" w:rsidRPr="000A69AB" w:rsidRDefault="00AB1502">
      <w:pPr>
        <w:rPr>
          <w:rFonts w:ascii="Calibri" w:hAnsi="Calibri" w:cs="Calibri"/>
          <w:b/>
          <w:bCs/>
          <w:sz w:val="32"/>
          <w:szCs w:val="32"/>
        </w:rPr>
      </w:pPr>
      <w:r w:rsidRPr="000A69AB">
        <w:rPr>
          <w:b/>
          <w:bCs/>
          <w:sz w:val="32"/>
          <w:szCs w:val="32"/>
        </w:rPr>
        <w:t xml:space="preserve">6 </w:t>
      </w:r>
      <w:r w:rsidRPr="000A69AB">
        <w:rPr>
          <w:b/>
          <w:bCs/>
          <w:sz w:val="32"/>
          <w:szCs w:val="32"/>
        </w:rPr>
        <w:tab/>
        <w:t>References</w:t>
      </w:r>
    </w:p>
    <w:p w14:paraId="3A29DDF6" w14:textId="77777777" w:rsidR="008F63AA" w:rsidRPr="000A69AB" w:rsidRDefault="00AB1502">
      <w:r w:rsidRPr="000A69AB">
        <w:rPr>
          <w:rFonts w:ascii="Calibri" w:hAnsi="Calibri"/>
          <w:b/>
          <w:bCs/>
          <w:sz w:val="24"/>
          <w:szCs w:val="24"/>
        </w:rPr>
        <w:t>[1]</w:t>
      </w:r>
      <w:r w:rsidRPr="000A69AB">
        <w:rPr>
          <w:rFonts w:ascii="Calibri" w:hAnsi="Calibri"/>
          <w:b/>
          <w:bCs/>
          <w:sz w:val="32"/>
          <w:szCs w:val="32"/>
        </w:rPr>
        <w:tab/>
      </w:r>
      <w:r w:rsidRPr="000A69AB">
        <w:rPr>
          <w:rFonts w:ascii="Calibri" w:hAnsi="Calibri"/>
          <w:sz w:val="24"/>
          <w:szCs w:val="24"/>
        </w:rPr>
        <w:t xml:space="preserve">ASELSAN. (n.d.). </w:t>
      </w:r>
      <w:r w:rsidRPr="000A69AB">
        <w:rPr>
          <w:rStyle w:val="Emphasis"/>
          <w:rFonts w:ascii="Calibri" w:hAnsi="Calibri"/>
          <w:sz w:val="24"/>
          <w:szCs w:val="24"/>
        </w:rPr>
        <w:t>About us</w:t>
      </w:r>
      <w:r w:rsidRPr="000A69AB">
        <w:rPr>
          <w:rFonts w:ascii="Calibri" w:hAnsi="Calibri"/>
          <w:sz w:val="24"/>
          <w:szCs w:val="24"/>
        </w:rPr>
        <w:t xml:space="preserve">. Retrieved August 13, 2025, from </w:t>
      </w:r>
      <w:hyperlink r:id="rId52">
        <w:r w:rsidR="008F63AA" w:rsidRPr="000A69AB">
          <w:rPr>
            <w:rStyle w:val="Hyperlink"/>
            <w:rFonts w:ascii="Calibri" w:hAnsi="Calibri"/>
            <w:sz w:val="24"/>
            <w:szCs w:val="24"/>
          </w:rPr>
          <w:t>https://www.aselsan.com/en/about-us</w:t>
        </w:r>
      </w:hyperlink>
    </w:p>
    <w:p w14:paraId="7334F231" w14:textId="77777777" w:rsidR="008F63AA" w:rsidRPr="000A69AB" w:rsidRDefault="00AB1502">
      <w:pPr>
        <w:pStyle w:val="BodyText"/>
      </w:pPr>
      <w:r w:rsidRPr="000A69AB">
        <w:rPr>
          <w:b/>
          <w:bCs/>
        </w:rPr>
        <w:t>[2]</w:t>
      </w:r>
      <w:r w:rsidRPr="000A69AB">
        <w:t xml:space="preserve"> Wikipedia contributors. (2025, August 13). </w:t>
      </w:r>
      <w:r w:rsidRPr="000A69AB">
        <w:rPr>
          <w:rStyle w:val="Emphasis"/>
        </w:rPr>
        <w:t>Buck converter</w:t>
      </w:r>
      <w:r w:rsidRPr="000A69AB">
        <w:t xml:space="preserve">. In </w:t>
      </w:r>
      <w:r w:rsidRPr="000A69AB">
        <w:rPr>
          <w:rStyle w:val="Emphasis"/>
        </w:rPr>
        <w:t>Wikipedia</w:t>
      </w:r>
      <w:r w:rsidRPr="000A69AB">
        <w:t xml:space="preserve">. </w:t>
      </w:r>
      <w:hyperlink r:id="rId53">
        <w:r w:rsidR="008F63AA" w:rsidRPr="000A69AB">
          <w:rPr>
            <w:rStyle w:val="Hyperlink"/>
          </w:rPr>
          <w:t>https://en.wikipedia.org/wiki/Buck_converter</w:t>
        </w:r>
      </w:hyperlink>
    </w:p>
    <w:p w14:paraId="513C3B1C" w14:textId="77777777" w:rsidR="008F63AA" w:rsidRPr="000A69AB" w:rsidRDefault="00AB1502">
      <w:pPr>
        <w:pStyle w:val="BodyText"/>
      </w:pPr>
      <w:r w:rsidRPr="000A69AB">
        <w:rPr>
          <w:rFonts w:ascii="Calibri" w:hAnsi="Calibri"/>
          <w:b/>
          <w:bCs/>
          <w:sz w:val="24"/>
          <w:szCs w:val="24"/>
        </w:rPr>
        <w:t>[3]</w:t>
      </w:r>
      <w:r w:rsidRPr="000A69AB">
        <w:rPr>
          <w:rFonts w:ascii="Calibri" w:hAnsi="Calibri"/>
          <w:sz w:val="24"/>
          <w:szCs w:val="24"/>
        </w:rPr>
        <w:tab/>
        <w:t xml:space="preserve">Erickson, R. W., &amp; Maksimović, D. (2001). </w:t>
      </w:r>
      <w:r w:rsidRPr="000A69AB">
        <w:rPr>
          <w:rStyle w:val="Emphasis"/>
          <w:rFonts w:ascii="Calibri" w:hAnsi="Calibri"/>
          <w:sz w:val="24"/>
          <w:szCs w:val="24"/>
        </w:rPr>
        <w:t>Fundamentals of power electronics</w:t>
      </w:r>
      <w:r w:rsidRPr="000A69AB">
        <w:rPr>
          <w:rFonts w:ascii="Calibri" w:hAnsi="Calibri"/>
          <w:sz w:val="24"/>
          <w:szCs w:val="24"/>
        </w:rPr>
        <w:t xml:space="preserve"> (2nd ed.). Springer.</w:t>
      </w:r>
    </w:p>
    <w:p w14:paraId="0EB47E03" w14:textId="77777777" w:rsidR="008F63AA" w:rsidRPr="000A69AB" w:rsidRDefault="00AB1502">
      <w:pPr>
        <w:pStyle w:val="BodyText"/>
      </w:pPr>
      <w:r w:rsidRPr="000A69AB">
        <w:rPr>
          <w:b/>
          <w:bCs/>
        </w:rPr>
        <w:t>[4]</w:t>
      </w:r>
      <w:r w:rsidRPr="000A69AB">
        <w:t xml:space="preserve"> Zhang, J., Wang, L., &amp; Li, Y. (2021). </w:t>
      </w:r>
      <w:r w:rsidRPr="000A69AB">
        <w:rPr>
          <w:rStyle w:val="Emphasis"/>
        </w:rPr>
        <w:t>Recent advances in DC–DC converters for renewable energy integration</w:t>
      </w:r>
      <w:r w:rsidRPr="000A69AB">
        <w:t xml:space="preserve">. </w:t>
      </w:r>
      <w:r w:rsidRPr="000A69AB">
        <w:rPr>
          <w:rStyle w:val="Emphasis"/>
        </w:rPr>
        <w:t>Energies, 14</w:t>
      </w:r>
      <w:r w:rsidRPr="000A69AB">
        <w:t xml:space="preserve">(18), 5911. </w:t>
      </w:r>
      <w:hyperlink r:id="rId54" w:tgtFrame="_new">
        <w:r w:rsidR="008F63AA" w:rsidRPr="000A69AB">
          <w:rPr>
            <w:rStyle w:val="Hyperlink"/>
          </w:rPr>
          <w:t>https://www.mdpi.com/1996-1073/14/18/5911</w:t>
        </w:r>
      </w:hyperlink>
    </w:p>
    <w:p w14:paraId="3D52EE97" w14:textId="77777777" w:rsidR="008F63AA" w:rsidRPr="000A69AB" w:rsidRDefault="00AB1502">
      <w:pPr>
        <w:pStyle w:val="BodyText"/>
      </w:pPr>
      <w:r w:rsidRPr="000A69AB">
        <w:rPr>
          <w:rFonts w:ascii="Calibri" w:hAnsi="Calibri"/>
          <w:b/>
          <w:bCs/>
          <w:sz w:val="24"/>
          <w:szCs w:val="24"/>
        </w:rPr>
        <w:t>[5]</w:t>
      </w:r>
      <w:r w:rsidRPr="000A69AB">
        <w:rPr>
          <w:rFonts w:ascii="Calibri" w:hAnsi="Calibri"/>
          <w:sz w:val="24"/>
          <w:szCs w:val="24"/>
        </w:rPr>
        <w:tab/>
        <w:t xml:space="preserve">Texas Instruments. (2008). </w:t>
      </w:r>
      <w:r w:rsidRPr="000A69AB">
        <w:rPr>
          <w:rStyle w:val="Emphasis"/>
          <w:rFonts w:ascii="Calibri" w:hAnsi="Calibri"/>
          <w:sz w:val="24"/>
          <w:szCs w:val="24"/>
        </w:rPr>
        <w:t>Switch-mode power converter compensation made easy</w:t>
      </w:r>
      <w:r w:rsidRPr="000A69AB">
        <w:rPr>
          <w:rFonts w:ascii="Calibri" w:hAnsi="Calibri"/>
          <w:sz w:val="24"/>
          <w:szCs w:val="24"/>
        </w:rPr>
        <w:t xml:space="preserve"> [PDF]. Retrieved from </w:t>
      </w:r>
      <w:hyperlink r:id="rId55">
        <w:r w:rsidR="008F63AA" w:rsidRPr="000A69AB">
          <w:rPr>
            <w:rStyle w:val="Hyperlink"/>
            <w:rFonts w:ascii="Calibri" w:hAnsi="Calibri"/>
            <w:sz w:val="24"/>
            <w:szCs w:val="24"/>
          </w:rPr>
          <w:t>https://e2e.ti.com/cfs-file/__key/communityserver-discussions-components-files/196/5706.COMPENSATION.pdf</w:t>
        </w:r>
      </w:hyperlink>
    </w:p>
    <w:p w14:paraId="3197E4DB" w14:textId="77777777" w:rsidR="008F63AA" w:rsidRPr="000A69AB" w:rsidRDefault="00AB1502">
      <w:pPr>
        <w:pStyle w:val="BodyText"/>
      </w:pPr>
      <w:r w:rsidRPr="000A69AB">
        <w:rPr>
          <w:rFonts w:ascii="Calibri" w:hAnsi="Calibri"/>
          <w:b/>
          <w:bCs/>
          <w:sz w:val="24"/>
          <w:szCs w:val="24"/>
        </w:rPr>
        <w:t>[6]</w:t>
      </w:r>
      <w:r w:rsidRPr="000A69AB">
        <w:rPr>
          <w:rFonts w:ascii="Calibri" w:hAnsi="Calibri"/>
          <w:sz w:val="24"/>
          <w:szCs w:val="24"/>
        </w:rPr>
        <w:tab/>
        <w:t xml:space="preserve">Hart, D. W. (2011). </w:t>
      </w:r>
      <w:r w:rsidRPr="000A69AB">
        <w:rPr>
          <w:rStyle w:val="Emphasis"/>
          <w:rFonts w:ascii="Calibri" w:hAnsi="Calibri"/>
          <w:sz w:val="24"/>
          <w:szCs w:val="24"/>
        </w:rPr>
        <w:t>Power electronics</w:t>
      </w:r>
      <w:r w:rsidRPr="000A69AB">
        <w:rPr>
          <w:rFonts w:ascii="Calibri" w:hAnsi="Calibri"/>
          <w:sz w:val="24"/>
          <w:szCs w:val="24"/>
        </w:rPr>
        <w:t xml:space="preserve"> (1st ed.). McGraw-Hill.</w:t>
      </w:r>
    </w:p>
    <w:p w14:paraId="2B3382C5" w14:textId="77777777" w:rsidR="008F63AA" w:rsidRPr="000A69AB" w:rsidRDefault="008F63AA">
      <w:pPr>
        <w:pStyle w:val="BodyText"/>
        <w:rPr>
          <w:rFonts w:ascii="Calibri" w:hAnsi="Calibri"/>
          <w:sz w:val="24"/>
          <w:szCs w:val="24"/>
        </w:rPr>
      </w:pPr>
    </w:p>
    <w:p w14:paraId="722C97E7" w14:textId="77777777" w:rsidR="008F63AA" w:rsidRPr="000A69AB" w:rsidRDefault="008F63AA">
      <w:pPr>
        <w:pStyle w:val="BodyText"/>
        <w:rPr>
          <w:rFonts w:ascii="Calibri" w:hAnsi="Calibri"/>
          <w:sz w:val="24"/>
          <w:szCs w:val="24"/>
        </w:rPr>
      </w:pPr>
    </w:p>
    <w:p w14:paraId="33CC7F0A" w14:textId="77777777" w:rsidR="008F63AA" w:rsidRPr="000A69AB" w:rsidRDefault="008F63AA">
      <w:pPr>
        <w:pStyle w:val="BodyText"/>
        <w:rPr>
          <w:rFonts w:ascii="Calibri" w:hAnsi="Calibri"/>
          <w:sz w:val="24"/>
          <w:szCs w:val="24"/>
        </w:rPr>
      </w:pPr>
    </w:p>
    <w:p w14:paraId="473281DE" w14:textId="77777777" w:rsidR="008F63AA" w:rsidRPr="000A69AB" w:rsidRDefault="008F63AA">
      <w:pPr>
        <w:pStyle w:val="BodyText"/>
      </w:pPr>
    </w:p>
    <w:p w14:paraId="77ACF650" w14:textId="77777777" w:rsidR="008F63AA" w:rsidRPr="000A69AB" w:rsidRDefault="008F63AA">
      <w:pPr>
        <w:pStyle w:val="BodyText"/>
        <w:rPr>
          <w:rFonts w:ascii="Calibri" w:hAnsi="Calibri"/>
          <w:sz w:val="24"/>
          <w:szCs w:val="24"/>
        </w:rPr>
      </w:pPr>
    </w:p>
    <w:p w14:paraId="41726501" w14:textId="77777777" w:rsidR="008F63AA" w:rsidRPr="000A69AB" w:rsidRDefault="008F63AA">
      <w:pPr>
        <w:rPr>
          <w:rFonts w:ascii="Calibri" w:hAnsi="Calibri" w:cs="Calibri"/>
          <w:iCs/>
          <w:spacing w:val="-6"/>
          <w:sz w:val="24"/>
          <w:szCs w:val="24"/>
        </w:rPr>
      </w:pPr>
    </w:p>
    <w:p w14:paraId="5C99C0A3" w14:textId="77777777" w:rsidR="008F63AA" w:rsidRDefault="008F63AA">
      <w:pPr>
        <w:ind w:firstLine="720"/>
        <w:rPr>
          <w:rFonts w:ascii="Calibri" w:hAnsi="Calibri" w:cs="Calibri"/>
          <w:sz w:val="24"/>
          <w:szCs w:val="24"/>
        </w:rPr>
      </w:pPr>
    </w:p>
    <w:sectPr w:rsidR="008F63AA">
      <w:footerReference w:type="default" r:id="rId56"/>
      <w:pgSz w:w="12240" w:h="15840"/>
      <w:pgMar w:top="1440" w:right="1800" w:bottom="1440" w:left="1800" w:header="0" w:footer="0" w:gutter="0"/>
      <w:cols w:space="708"/>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698DC2" w14:textId="77777777" w:rsidR="006A3EC1" w:rsidRPr="000A69AB" w:rsidRDefault="006A3EC1" w:rsidP="000A69AB">
      <w:pPr>
        <w:spacing w:after="0" w:line="240" w:lineRule="auto"/>
      </w:pPr>
      <w:r w:rsidRPr="000A69AB">
        <w:separator/>
      </w:r>
    </w:p>
  </w:endnote>
  <w:endnote w:type="continuationSeparator" w:id="0">
    <w:p w14:paraId="4F87F842" w14:textId="77777777" w:rsidR="006A3EC1" w:rsidRPr="000A69AB" w:rsidRDefault="006A3EC1" w:rsidP="000A69AB">
      <w:pPr>
        <w:spacing w:after="0" w:line="240" w:lineRule="auto"/>
      </w:pPr>
      <w:r w:rsidRPr="000A69A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2"/>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A2"/>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A2"/>
    <w:family w:val="swiss"/>
    <w:pitch w:val="variable"/>
    <w:sig w:usb0="E0002EFF" w:usb1="C000785B" w:usb2="00000009" w:usb3="00000000" w:csb0="000001FF" w:csb1="00000000"/>
  </w:font>
  <w:font w:name="Segoe UI">
    <w:panose1 w:val="020B0502040204020203"/>
    <w:charset w:val="A2"/>
    <w:family w:val="swiss"/>
    <w:pitch w:val="variable"/>
    <w:sig w:usb0="E4002EFF" w:usb1="C000E47F"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34670856"/>
      <w:docPartObj>
        <w:docPartGallery w:val="Page Numbers (Bottom of Page)"/>
        <w:docPartUnique/>
      </w:docPartObj>
    </w:sdtPr>
    <w:sdtContent>
      <w:p w14:paraId="4DFA52B7" w14:textId="77777777" w:rsidR="00AB1502" w:rsidRPr="000A69AB" w:rsidRDefault="00AB1502">
        <w:pPr>
          <w:pStyle w:val="Footer"/>
          <w:jc w:val="right"/>
        </w:pPr>
      </w:p>
      <w:p w14:paraId="47F8058C" w14:textId="00D3874D" w:rsidR="00AB1502" w:rsidRPr="000A69AB" w:rsidRDefault="00AB1502">
        <w:pPr>
          <w:pStyle w:val="Footer"/>
          <w:jc w:val="right"/>
        </w:pPr>
        <w:r w:rsidRPr="000A69AB">
          <w:fldChar w:fldCharType="begin"/>
        </w:r>
        <w:r w:rsidRPr="000A69AB">
          <w:instrText>PAGE   \* MERGEFORMAT</w:instrText>
        </w:r>
        <w:r w:rsidRPr="000A69AB">
          <w:fldChar w:fldCharType="separate"/>
        </w:r>
        <w:r w:rsidRPr="000A69AB">
          <w:t>2</w:t>
        </w:r>
        <w:r w:rsidRPr="000A69AB">
          <w:fldChar w:fldCharType="end"/>
        </w:r>
      </w:p>
    </w:sdtContent>
  </w:sdt>
  <w:p w14:paraId="71494F15" w14:textId="77777777" w:rsidR="00AB1502" w:rsidRPr="000A69AB" w:rsidRDefault="00AB15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D7944A" w14:textId="77777777" w:rsidR="006A3EC1" w:rsidRPr="000A69AB" w:rsidRDefault="006A3EC1" w:rsidP="000A69AB">
      <w:pPr>
        <w:spacing w:after="0" w:line="240" w:lineRule="auto"/>
      </w:pPr>
      <w:r w:rsidRPr="000A69AB">
        <w:separator/>
      </w:r>
    </w:p>
  </w:footnote>
  <w:footnote w:type="continuationSeparator" w:id="0">
    <w:p w14:paraId="6DEA98E4" w14:textId="77777777" w:rsidR="006A3EC1" w:rsidRPr="000A69AB" w:rsidRDefault="006A3EC1" w:rsidP="000A69AB">
      <w:pPr>
        <w:spacing w:after="0" w:line="240" w:lineRule="auto"/>
      </w:pPr>
      <w:r w:rsidRPr="000A69AB">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458DC"/>
    <w:multiLevelType w:val="multilevel"/>
    <w:tmpl w:val="7ED64820"/>
    <w:lvl w:ilvl="0">
      <w:start w:val="1"/>
      <w:numFmt w:val="bullet"/>
      <w:pStyle w:val="ListBullet"/>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1CAC16B6"/>
    <w:multiLevelType w:val="multilevel"/>
    <w:tmpl w:val="E8EAF23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15:restartNumberingAfterBreak="0">
    <w:nsid w:val="210562C0"/>
    <w:multiLevelType w:val="multilevel"/>
    <w:tmpl w:val="7630735C"/>
    <w:lvl w:ilvl="0">
      <w:start w:val="1"/>
      <w:numFmt w:val="decimal"/>
      <w:pStyle w:val="ListNumber"/>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38E60353"/>
    <w:multiLevelType w:val="multilevel"/>
    <w:tmpl w:val="8248905E"/>
    <w:lvl w:ilvl="0">
      <w:start w:val="1"/>
      <w:numFmt w:val="bullet"/>
      <w:pStyle w:val="ListBullet2"/>
      <w:lvlText w:val=""/>
      <w:lvlJc w:val="left"/>
      <w:pPr>
        <w:tabs>
          <w:tab w:val="num" w:pos="720"/>
        </w:tabs>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3E92276A"/>
    <w:multiLevelType w:val="multilevel"/>
    <w:tmpl w:val="B2C254D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 w15:restartNumberingAfterBreak="0">
    <w:nsid w:val="561776AA"/>
    <w:multiLevelType w:val="multilevel"/>
    <w:tmpl w:val="3962EBB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 w15:restartNumberingAfterBreak="0">
    <w:nsid w:val="59637C5C"/>
    <w:multiLevelType w:val="multilevel"/>
    <w:tmpl w:val="5C048BE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15:restartNumberingAfterBreak="0">
    <w:nsid w:val="59E15586"/>
    <w:multiLevelType w:val="multilevel"/>
    <w:tmpl w:val="703AEE74"/>
    <w:lvl w:ilvl="0">
      <w:start w:val="1"/>
      <w:numFmt w:val="decimal"/>
      <w:pStyle w:val="ListNumber3"/>
      <w:lvlText w:val="%1."/>
      <w:lvlJc w:val="left"/>
      <w:pPr>
        <w:tabs>
          <w:tab w:val="num" w:pos="1080"/>
        </w:tabs>
        <w:ind w:left="108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15:restartNumberingAfterBreak="0">
    <w:nsid w:val="63E17922"/>
    <w:multiLevelType w:val="multilevel"/>
    <w:tmpl w:val="D2443800"/>
    <w:lvl w:ilvl="0">
      <w:start w:val="1"/>
      <w:numFmt w:val="decimal"/>
      <w:pStyle w:val="ListNumber2"/>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15:restartNumberingAfterBreak="0">
    <w:nsid w:val="6A034520"/>
    <w:multiLevelType w:val="multilevel"/>
    <w:tmpl w:val="2348D768"/>
    <w:lvl w:ilvl="0">
      <w:start w:val="1"/>
      <w:numFmt w:val="bullet"/>
      <w:pStyle w:val="ListBullet3"/>
      <w:lvlText w:val=""/>
      <w:lvlJc w:val="left"/>
      <w:pPr>
        <w:tabs>
          <w:tab w:val="num" w:pos="1080"/>
        </w:tabs>
        <w:ind w:left="108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15:restartNumberingAfterBreak="0">
    <w:nsid w:val="7DBA1A1B"/>
    <w:multiLevelType w:val="multilevel"/>
    <w:tmpl w:val="4804187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num w:numId="1" w16cid:durableId="2039119464">
    <w:abstractNumId w:val="0"/>
  </w:num>
  <w:num w:numId="2" w16cid:durableId="194003894">
    <w:abstractNumId w:val="3"/>
  </w:num>
  <w:num w:numId="3" w16cid:durableId="1255360428">
    <w:abstractNumId w:val="9"/>
  </w:num>
  <w:num w:numId="4" w16cid:durableId="1375303824">
    <w:abstractNumId w:val="2"/>
  </w:num>
  <w:num w:numId="5" w16cid:durableId="937521857">
    <w:abstractNumId w:val="8"/>
  </w:num>
  <w:num w:numId="6" w16cid:durableId="1215389261">
    <w:abstractNumId w:val="7"/>
  </w:num>
  <w:num w:numId="7" w16cid:durableId="956520857">
    <w:abstractNumId w:val="6"/>
  </w:num>
  <w:num w:numId="8" w16cid:durableId="645932137">
    <w:abstractNumId w:val="10"/>
  </w:num>
  <w:num w:numId="9" w16cid:durableId="695666531">
    <w:abstractNumId w:val="1"/>
  </w:num>
  <w:num w:numId="10" w16cid:durableId="550724875">
    <w:abstractNumId w:val="4"/>
  </w:num>
  <w:num w:numId="11" w16cid:durableId="439767020">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li Tarık Birsoy">
    <w15:presenceInfo w15:providerId="Windows Live" w15:userId="7c28a615709f386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autoHyphenation/>
  <w:hyphenationZone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63AA"/>
    <w:rsid w:val="000A69AB"/>
    <w:rsid w:val="001978C2"/>
    <w:rsid w:val="00211D1D"/>
    <w:rsid w:val="00260460"/>
    <w:rsid w:val="00262BF9"/>
    <w:rsid w:val="002F3BB5"/>
    <w:rsid w:val="00396D8D"/>
    <w:rsid w:val="003B7C6A"/>
    <w:rsid w:val="00436A14"/>
    <w:rsid w:val="004E1F66"/>
    <w:rsid w:val="00563A5B"/>
    <w:rsid w:val="006143D8"/>
    <w:rsid w:val="00614628"/>
    <w:rsid w:val="00665209"/>
    <w:rsid w:val="006A3EC1"/>
    <w:rsid w:val="006D56D6"/>
    <w:rsid w:val="00850066"/>
    <w:rsid w:val="008C4161"/>
    <w:rsid w:val="008E2E31"/>
    <w:rsid w:val="008E33DC"/>
    <w:rsid w:val="008F63AA"/>
    <w:rsid w:val="0096297E"/>
    <w:rsid w:val="00A84FA1"/>
    <w:rsid w:val="00AB1502"/>
    <w:rsid w:val="00ED18AF"/>
    <w:rsid w:val="00F573AE"/>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54BE8B"/>
  <w15:docId w15:val="{4DDAFD7F-F19E-4B90-B07C-583C5C6EA7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2719"/>
    <w:pPr>
      <w:spacing w:after="200" w:line="276" w:lineRule="auto"/>
    </w:p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E618BF"/>
  </w:style>
  <w:style w:type="character" w:customStyle="1" w:styleId="FooterChar">
    <w:name w:val="Footer Char"/>
    <w:basedOn w:val="DefaultParagraphFont"/>
    <w:link w:val="Footer"/>
    <w:uiPriority w:val="99"/>
    <w:qFormat/>
    <w:rsid w:val="00E618BF"/>
  </w:style>
  <w:style w:type="character" w:customStyle="1" w:styleId="Heading1Char">
    <w:name w:val="Heading 1 Char"/>
    <w:basedOn w:val="DefaultParagraphFont"/>
    <w:link w:val="Heading1"/>
    <w:uiPriority w:val="9"/>
    <w:qFormat/>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qFormat/>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qFormat/>
    <w:rsid w:val="00FC693F"/>
    <w:rPr>
      <w:rFonts w:asciiTheme="majorHAnsi" w:eastAsiaTheme="majorEastAsia" w:hAnsiTheme="majorHAnsi" w:cstheme="majorBidi"/>
      <w:b/>
      <w:bCs/>
      <w:color w:val="4F81BD" w:themeColor="accent1"/>
    </w:rPr>
  </w:style>
  <w:style w:type="character" w:customStyle="1" w:styleId="TitleChar">
    <w:name w:val="Title Char"/>
    <w:basedOn w:val="DefaultParagraphFont"/>
    <w:link w:val="Title"/>
    <w:uiPriority w:val="10"/>
    <w:qFormat/>
    <w:rsid w:val="00FC693F"/>
    <w:rPr>
      <w:rFonts w:asciiTheme="majorHAnsi" w:eastAsiaTheme="majorEastAsia" w:hAnsiTheme="majorHAnsi" w:cstheme="majorBidi"/>
      <w:color w:val="17365D" w:themeColor="text2" w:themeShade="BF"/>
      <w:spacing w:val="5"/>
      <w:kern w:val="2"/>
      <w:sz w:val="52"/>
      <w:szCs w:val="52"/>
    </w:rPr>
  </w:style>
  <w:style w:type="character" w:customStyle="1" w:styleId="SubtitleChar">
    <w:name w:val="Subtitle Char"/>
    <w:basedOn w:val="DefaultParagraphFont"/>
    <w:link w:val="Subtitle"/>
    <w:uiPriority w:val="11"/>
    <w:qFormat/>
    <w:rsid w:val="00FC693F"/>
    <w:rPr>
      <w:rFonts w:asciiTheme="majorHAnsi" w:eastAsiaTheme="majorEastAsia" w:hAnsiTheme="majorHAnsi" w:cstheme="majorBidi"/>
      <w:i/>
      <w:iCs/>
      <w:color w:val="4F81BD" w:themeColor="accent1"/>
      <w:spacing w:val="15"/>
      <w:sz w:val="24"/>
      <w:szCs w:val="24"/>
    </w:rPr>
  </w:style>
  <w:style w:type="character" w:customStyle="1" w:styleId="BodyTextChar">
    <w:name w:val="Body Text Char"/>
    <w:basedOn w:val="DefaultParagraphFont"/>
    <w:link w:val="BodyText"/>
    <w:uiPriority w:val="99"/>
    <w:qFormat/>
    <w:rsid w:val="00AA1D8D"/>
  </w:style>
  <w:style w:type="character" w:customStyle="1" w:styleId="BodyText2Char">
    <w:name w:val="Body Text 2 Char"/>
    <w:basedOn w:val="DefaultParagraphFont"/>
    <w:link w:val="BodyText2"/>
    <w:uiPriority w:val="99"/>
    <w:qFormat/>
    <w:rsid w:val="00AA1D8D"/>
  </w:style>
  <w:style w:type="character" w:customStyle="1" w:styleId="BodyText3Char">
    <w:name w:val="Body Text 3 Char"/>
    <w:basedOn w:val="DefaultParagraphFont"/>
    <w:link w:val="BodyText3"/>
    <w:uiPriority w:val="99"/>
    <w:qFormat/>
    <w:rsid w:val="00AA1D8D"/>
    <w:rPr>
      <w:sz w:val="16"/>
      <w:szCs w:val="16"/>
    </w:rPr>
  </w:style>
  <w:style w:type="character" w:customStyle="1" w:styleId="MacroTextChar">
    <w:name w:val="Macro Text Char"/>
    <w:basedOn w:val="DefaultParagraphFont"/>
    <w:link w:val="MacroText"/>
    <w:uiPriority w:val="99"/>
    <w:qFormat/>
    <w:rsid w:val="0029639D"/>
    <w:rPr>
      <w:rFonts w:ascii="Courier" w:hAnsi="Courier"/>
      <w:sz w:val="20"/>
      <w:szCs w:val="20"/>
    </w:rPr>
  </w:style>
  <w:style w:type="character" w:customStyle="1" w:styleId="QuoteChar">
    <w:name w:val="Quote Char"/>
    <w:basedOn w:val="DefaultParagraphFont"/>
    <w:link w:val="Quote"/>
    <w:uiPriority w:val="29"/>
    <w:qFormat/>
    <w:rsid w:val="00FC693F"/>
    <w:rPr>
      <w:i/>
      <w:iCs/>
      <w:color w:val="000000" w:themeColor="text1"/>
    </w:rPr>
  </w:style>
  <w:style w:type="character" w:customStyle="1" w:styleId="Heading4Char">
    <w:name w:val="Heading 4 Char"/>
    <w:basedOn w:val="DefaultParagraphFont"/>
    <w:link w:val="Heading4"/>
    <w:uiPriority w:val="9"/>
    <w:semiHidden/>
    <w:qFormat/>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qFormat/>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qFormat/>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qFormat/>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qFormat/>
    <w:rsid w:val="00FC693F"/>
    <w:rPr>
      <w:rFonts w:asciiTheme="majorHAnsi" w:eastAsiaTheme="majorEastAsia" w:hAnsiTheme="majorHAnsi" w:cstheme="majorBidi"/>
      <w:i/>
      <w:iCs/>
      <w:color w:val="404040" w:themeColor="text1" w:themeTint="BF"/>
      <w:sz w:val="20"/>
      <w:szCs w:val="20"/>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character" w:customStyle="1" w:styleId="IntenseQuoteChar">
    <w:name w:val="Intense Quote Char"/>
    <w:basedOn w:val="DefaultParagraphFont"/>
    <w:link w:val="IntenseQuote"/>
    <w:uiPriority w:val="30"/>
    <w:qFormat/>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character" w:customStyle="1" w:styleId="DateChar">
    <w:name w:val="Date Char"/>
    <w:basedOn w:val="DefaultParagraphFont"/>
    <w:link w:val="Date"/>
    <w:uiPriority w:val="99"/>
    <w:semiHidden/>
    <w:qFormat/>
    <w:rsid w:val="00484386"/>
  </w:style>
  <w:style w:type="character" w:styleId="Hyperlink">
    <w:name w:val="Hyperlink"/>
    <w:basedOn w:val="DefaultParagraphFont"/>
    <w:uiPriority w:val="99"/>
    <w:unhideWhenUsed/>
    <w:rsid w:val="009F7DCD"/>
    <w:rPr>
      <w:color w:val="0000FF" w:themeColor="hyperlink"/>
      <w:u w:val="single"/>
    </w:rPr>
  </w:style>
  <w:style w:type="character" w:styleId="UnresolvedMention">
    <w:name w:val="Unresolved Mention"/>
    <w:basedOn w:val="DefaultParagraphFont"/>
    <w:uiPriority w:val="99"/>
    <w:semiHidden/>
    <w:unhideWhenUsed/>
    <w:qFormat/>
    <w:rsid w:val="009F7DCD"/>
    <w:rPr>
      <w:color w:val="605E5C"/>
      <w:shd w:val="clear" w:color="auto" w:fill="E1DFDD"/>
    </w:rPr>
  </w:style>
  <w:style w:type="character" w:styleId="PlaceholderText">
    <w:name w:val="Placeholder Text"/>
    <w:basedOn w:val="DefaultParagraphFont"/>
    <w:uiPriority w:val="99"/>
    <w:semiHidden/>
    <w:qFormat/>
    <w:rsid w:val="00B25122"/>
    <w:rPr>
      <w:color w:val="666666"/>
    </w:rPr>
  </w:style>
  <w:style w:type="character" w:styleId="FollowedHyperlink">
    <w:name w:val="FollowedHyperlink"/>
    <w:rPr>
      <w:color w:val="800000"/>
      <w:u w:val="single"/>
    </w:rPr>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link w:val="BodyTextChar"/>
    <w:uiPriority w:val="99"/>
    <w:unhideWhenUsed/>
    <w:rsid w:val="00AA1D8D"/>
    <w:pPr>
      <w:spacing w:after="120"/>
    </w:pPr>
  </w:style>
  <w:style w:type="paragraph" w:styleId="List">
    <w:name w:val="List"/>
    <w:basedOn w:val="Normal"/>
    <w:uiPriority w:val="99"/>
    <w:unhideWhenUsed/>
    <w:rsid w:val="00AA1D8D"/>
    <w:pPr>
      <w:ind w:left="360" w:hanging="360"/>
      <w:contextualSpacing/>
    </w:p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paragraph" w:customStyle="1" w:styleId="Index">
    <w:name w:val="Index"/>
    <w:basedOn w:val="Normal"/>
    <w:qFormat/>
    <w:pPr>
      <w:suppressLineNumbers/>
    </w:pPr>
    <w:rPr>
      <w:rFonts w:cs="Arial"/>
    </w:rPr>
  </w:style>
  <w:style w:type="paragraph" w:customStyle="1" w:styleId="HeaderandFooter">
    <w:name w:val="Header and Footer"/>
    <w:basedOn w:val="Normal"/>
    <w:qFormat/>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paragraph" w:styleId="NoSpacing">
    <w:name w:val="No Spacing"/>
    <w:uiPriority w:val="1"/>
    <w:qFormat/>
    <w:rsid w:val="00FC693F"/>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
      <w:sz w:val="52"/>
      <w:szCs w:val="52"/>
    </w:rPr>
  </w:style>
  <w:style w:type="paragraph" w:styleId="Subtitle">
    <w:name w:val="Subtitle"/>
    <w:basedOn w:val="Normal"/>
    <w:next w:val="Normal"/>
    <w:link w:val="SubtitleChar"/>
    <w:uiPriority w:val="11"/>
    <w:qFormat/>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2">
    <w:name w:val="Body Text 2"/>
    <w:basedOn w:val="Normal"/>
    <w:link w:val="BodyText2Char"/>
    <w:uiPriority w:val="99"/>
    <w:unhideWhenUsed/>
    <w:qFormat/>
    <w:rsid w:val="00AA1D8D"/>
    <w:pPr>
      <w:spacing w:after="120" w:line="480" w:lineRule="auto"/>
    </w:pPr>
  </w:style>
  <w:style w:type="paragraph" w:styleId="BodyText3">
    <w:name w:val="Body Text 3"/>
    <w:basedOn w:val="Normal"/>
    <w:link w:val="BodyText3Char"/>
    <w:uiPriority w:val="99"/>
    <w:unhideWhenUsed/>
    <w:qFormat/>
    <w:rsid w:val="00AA1D8D"/>
    <w:pPr>
      <w:spacing w:after="120"/>
    </w:pPr>
    <w:rPr>
      <w:sz w:val="16"/>
      <w:szCs w:val="16"/>
    </w:rPr>
  </w:style>
  <w:style w:type="paragraph" w:styleId="List2">
    <w:name w:val="List 2"/>
    <w:basedOn w:val="Normal"/>
    <w:uiPriority w:val="99"/>
    <w:unhideWhenUsed/>
    <w:qFormat/>
    <w:rsid w:val="00326F90"/>
    <w:pPr>
      <w:ind w:left="720" w:hanging="360"/>
      <w:contextualSpacing/>
    </w:pPr>
  </w:style>
  <w:style w:type="paragraph" w:styleId="List3">
    <w:name w:val="List 3"/>
    <w:basedOn w:val="Normal"/>
    <w:uiPriority w:val="99"/>
    <w:unhideWhenUsed/>
    <w:qFormat/>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4"/>
      </w:numPr>
      <w:contextualSpacing/>
    </w:pPr>
  </w:style>
  <w:style w:type="paragraph" w:styleId="ListNumber2">
    <w:name w:val="List Number 2"/>
    <w:basedOn w:val="Normal"/>
    <w:uiPriority w:val="99"/>
    <w:unhideWhenUsed/>
    <w:rsid w:val="0029639D"/>
    <w:pPr>
      <w:numPr>
        <w:numId w:val="5"/>
      </w:numPr>
      <w:contextualSpacing/>
    </w:pPr>
  </w:style>
  <w:style w:type="paragraph" w:styleId="ListNumber3">
    <w:name w:val="List Number 3"/>
    <w:basedOn w:val="Normal"/>
    <w:uiPriority w:val="99"/>
    <w:unhideWhenUsed/>
    <w:rsid w:val="0029639D"/>
    <w:pPr>
      <w:numPr>
        <w:numId w:val="6"/>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qFormat/>
    <w:rsid w:val="0029639D"/>
    <w:pPr>
      <w:tabs>
        <w:tab w:val="left" w:pos="576"/>
        <w:tab w:val="left" w:pos="1152"/>
        <w:tab w:val="left" w:pos="1728"/>
        <w:tab w:val="left" w:pos="2304"/>
        <w:tab w:val="left" w:pos="2880"/>
        <w:tab w:val="left" w:pos="3456"/>
        <w:tab w:val="left" w:pos="4032"/>
      </w:tabs>
      <w:spacing w:after="200" w:line="276" w:lineRule="auto"/>
    </w:pPr>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paragraph" w:styleId="IndexHeading">
    <w:name w:val="index heading"/>
    <w:basedOn w:val="Heading"/>
  </w:style>
  <w:style w:type="paragraph" w:styleId="TOCHeading">
    <w:name w:val="TOC Heading"/>
    <w:basedOn w:val="Heading1"/>
    <w:next w:val="Normal"/>
    <w:uiPriority w:val="39"/>
    <w:semiHidden/>
    <w:unhideWhenUsed/>
    <w:qFormat/>
    <w:rsid w:val="00FC693F"/>
    <w:pPr>
      <w:outlineLvl w:val="9"/>
    </w:pPr>
  </w:style>
  <w:style w:type="paragraph" w:styleId="Date">
    <w:name w:val="Date"/>
    <w:basedOn w:val="Normal"/>
    <w:next w:val="Normal"/>
    <w:link w:val="DateChar"/>
    <w:uiPriority w:val="99"/>
    <w:semiHidden/>
    <w:unhideWhenUsed/>
    <w:qFormat/>
    <w:rsid w:val="00484386"/>
  </w:style>
  <w:style w:type="paragraph" w:styleId="NormalWeb">
    <w:name w:val="Normal (Web)"/>
    <w:basedOn w:val="Normal"/>
    <w:uiPriority w:val="99"/>
    <w:semiHidden/>
    <w:unhideWhenUsed/>
    <w:qFormat/>
    <w:rsid w:val="009A30B8"/>
    <w:pPr>
      <w:spacing w:beforeAutospacing="1" w:afterAutospacing="1" w:line="240" w:lineRule="auto"/>
    </w:pPr>
    <w:rPr>
      <w:rFonts w:ascii="Times New Roman" w:eastAsia="Times New Roman" w:hAnsi="Times New Roman" w:cs="Times New Roman"/>
      <w:sz w:val="24"/>
      <w:szCs w:val="24"/>
      <w:lang w:val="tr-TR" w:eastAsia="zh-CN"/>
    </w:rPr>
  </w:style>
  <w:style w:type="paragraph" w:customStyle="1" w:styleId="FrameContents">
    <w:name w:val="Frame Contents"/>
    <w:basedOn w:val="Normal"/>
    <w:qFormat/>
  </w:style>
  <w:style w:type="table" w:styleId="TableGrid">
    <w:name w:val="Table Grid"/>
    <w:basedOn w:val="TableNormal"/>
    <w:uiPriority w:val="59"/>
    <w:rsid w:val="00FC69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000000" w:themeColor="text1"/>
          <w:left w:val="single" w:sz="8" w:space="0" w:color="000000" w:themeColor="text1"/>
          <w:bottom w:val="single" w:sz="8" w:space="0" w:color="000000" w:themeColor="text1"/>
          <w:right w:val="single" w:sz="8" w:space="0" w:color="000000" w:themeColor="text1"/>
          <w:insideH w:val="nil"/>
          <w:insideV w:val="nil"/>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000000" w:themeColor="text1"/>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4F81BD" w:themeColor="accent1"/>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0504D" w:themeColor="accent2"/>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9BBB59" w:themeColor="accent3"/>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8064A2" w:themeColor="accent4"/>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4BACC6" w:themeColor="accent5"/>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79646" w:themeColor="accent6"/>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4F81BD" w:themeColor="accent1"/>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C0504D" w:themeColor="accent2"/>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9BBB59" w:themeColor="accent3"/>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8064A2" w:themeColor="accent4"/>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4BACC6" w:themeColor="accent5"/>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F79646" w:themeColor="accent6"/>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dTable4-Accent6">
    <w:name w:val="Grid Table 4 Accent 6"/>
    <w:basedOn w:val="TableNormal"/>
    <w:uiPriority w:val="49"/>
    <w:rsid w:val="004C5FD3"/>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styleId="CommentReference">
    <w:name w:val="annotation reference"/>
    <w:basedOn w:val="DefaultParagraphFont"/>
    <w:uiPriority w:val="99"/>
    <w:semiHidden/>
    <w:unhideWhenUsed/>
    <w:rsid w:val="008E2E31"/>
    <w:rPr>
      <w:sz w:val="16"/>
      <w:szCs w:val="16"/>
    </w:rPr>
  </w:style>
  <w:style w:type="paragraph" w:styleId="CommentText">
    <w:name w:val="annotation text"/>
    <w:basedOn w:val="Normal"/>
    <w:link w:val="CommentTextChar"/>
    <w:uiPriority w:val="99"/>
    <w:unhideWhenUsed/>
    <w:rsid w:val="008E2E31"/>
    <w:pPr>
      <w:spacing w:line="240" w:lineRule="auto"/>
    </w:pPr>
    <w:rPr>
      <w:sz w:val="20"/>
      <w:szCs w:val="20"/>
    </w:rPr>
  </w:style>
  <w:style w:type="character" w:customStyle="1" w:styleId="CommentTextChar">
    <w:name w:val="Comment Text Char"/>
    <w:basedOn w:val="DefaultParagraphFont"/>
    <w:link w:val="CommentText"/>
    <w:uiPriority w:val="99"/>
    <w:rsid w:val="008E2E31"/>
    <w:rPr>
      <w:sz w:val="20"/>
      <w:szCs w:val="20"/>
    </w:rPr>
  </w:style>
  <w:style w:type="paragraph" w:styleId="CommentSubject">
    <w:name w:val="annotation subject"/>
    <w:basedOn w:val="CommentText"/>
    <w:next w:val="CommentText"/>
    <w:link w:val="CommentSubjectChar"/>
    <w:uiPriority w:val="99"/>
    <w:semiHidden/>
    <w:unhideWhenUsed/>
    <w:rsid w:val="008E2E31"/>
    <w:rPr>
      <w:b/>
      <w:bCs/>
    </w:rPr>
  </w:style>
  <w:style w:type="character" w:customStyle="1" w:styleId="CommentSubjectChar">
    <w:name w:val="Comment Subject Char"/>
    <w:basedOn w:val="CommentTextChar"/>
    <w:link w:val="CommentSubject"/>
    <w:uiPriority w:val="99"/>
    <w:semiHidden/>
    <w:rsid w:val="008E2E31"/>
    <w:rPr>
      <w:b/>
      <w:bCs/>
      <w:sz w:val="20"/>
      <w:szCs w:val="20"/>
    </w:rPr>
  </w:style>
  <w:style w:type="paragraph" w:styleId="BalloonText">
    <w:name w:val="Balloon Text"/>
    <w:basedOn w:val="Normal"/>
    <w:link w:val="BalloonTextChar"/>
    <w:uiPriority w:val="99"/>
    <w:semiHidden/>
    <w:unhideWhenUsed/>
    <w:rsid w:val="008E2E3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E2E31"/>
    <w:rPr>
      <w:rFonts w:ascii="Segoe UI" w:hAnsi="Segoe UI" w:cs="Segoe UI"/>
      <w:sz w:val="18"/>
      <w:szCs w:val="18"/>
    </w:rPr>
  </w:style>
  <w:style w:type="paragraph" w:styleId="Revision">
    <w:name w:val="Revision"/>
    <w:hidden/>
    <w:uiPriority w:val="99"/>
    <w:semiHidden/>
    <w:rsid w:val="00F573AE"/>
    <w:pPr>
      <w:suppressAutoHyphens w:val="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hyperlink" Target="https://e2e.ti.com/cfs-file/__key/communityserver-discussions-components-files/196/5706.COMPENSATION.pdf"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en.wikipedia.org/wiki/Buck_converter" TargetMode="External"/><Relationship Id="rId58" Type="http://schemas.microsoft.com/office/2011/relationships/people" Target="people.xm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www.mdpi.com/1996-1073/14/18/5911"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aselsan.com/en/about-us" TargetMode="External"/></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majorFont>
      <a:minorFont>
        <a:latin typeface="Cambria"/>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tint val="100000"/>
                <a:shade val="100000"/>
              </a:schemeClr>
            </a:gs>
            <a:gs pos="100000">
              <a:schemeClr val="phClr">
                <a:tint val="50000"/>
                <a:shade val="100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itus xmlns="http://schemas.titus.com/TitusProperties/">
  <TitusGUID xmlns="">f519e7b9-aad9-41ed-86c9-b7bc18beab7a</TitusGUID>
  <TitusMetadata xmlns="">eyJucyI6IkFTRUxTQU4iLCJwcm9wcyI6W3sibiI6IkxBTkdVQUdFIiwidmFscyI6W3sidmFsdWUiOiJUUiJ9XX0seyJuIjoiQ0FURUdPUlkiLCJ2YWxzIjpbeyJ2YWx1ZSI6IkNUMSJ9XX0seyJuIjoiTUlMTElDTEFTU0lGSUNBVElPTiIsInZhbHMiOlt7InZhbHVlIjoiQUhjMm4zQjlzIn1dfSx7Im4iOiJOQVRPQ0xBU1NJRklDQVRJT04iLCJ2YWxzIjpbXX0seyJuIjoiS1ZLSyIsInZhbHMiOlt7InZhbHVlIjoiQTY1dmVFN0FLIn1dfSx7Im4iOiJMQUJFTElORyIsInZhbHMiOlt7InZhbHVlIjoiTGFiZWxpbmcyIn1dfV19</TitusMetadata>
</titu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8030AD-C656-429F-94B7-33F8ACB2F993}">
  <ds:schemaRefs>
    <ds:schemaRef ds:uri="http://schemas.titus.com/TitusProperties/"/>
    <ds:schemaRef ds:uri=""/>
  </ds:schemaRefs>
</ds:datastoreItem>
</file>

<file path=customXml/itemProps2.xml><?xml version="1.0" encoding="utf-8"?>
<ds:datastoreItem xmlns:ds="http://schemas.openxmlformats.org/officeDocument/2006/customXml" ds:itemID="{DFD2DBFF-EFA6-4D89-B97E-A119A5A474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28</Pages>
  <Words>5103</Words>
  <Characters>29091</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Ali Tarık Birsoy</cp:lastModifiedBy>
  <cp:revision>9</cp:revision>
  <dcterms:created xsi:type="dcterms:W3CDTF">2025-10-12T09:19:00Z</dcterms:created>
  <dcterms:modified xsi:type="dcterms:W3CDTF">2025-10-12T14:36:00Z</dcterms:modified>
  <dc:language>tr-TR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f519e7b9-aad9-41ed-86c9-b7bc18beab7a</vt:lpwstr>
  </property>
  <property fmtid="{D5CDD505-2E9C-101B-9397-08002B2CF9AE}" pid="3" name="LANGUAGE">
    <vt:lpwstr>TR</vt:lpwstr>
  </property>
  <property fmtid="{D5CDD505-2E9C-101B-9397-08002B2CF9AE}" pid="4" name="CATEGORY">
    <vt:lpwstr>CT1</vt:lpwstr>
  </property>
  <property fmtid="{D5CDD505-2E9C-101B-9397-08002B2CF9AE}" pid="5" name="MILLICLASSIFICATION">
    <vt:lpwstr>AHc2n3B9s</vt:lpwstr>
  </property>
  <property fmtid="{D5CDD505-2E9C-101B-9397-08002B2CF9AE}" pid="6" name="KVKK">
    <vt:lpwstr>A65veE7AK</vt:lpwstr>
  </property>
  <property fmtid="{D5CDD505-2E9C-101B-9397-08002B2CF9AE}" pid="7" name="LABELING">
    <vt:lpwstr>Labeling2</vt:lpwstr>
  </property>
</Properties>
</file>